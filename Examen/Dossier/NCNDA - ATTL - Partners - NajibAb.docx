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E468B" w14:textId="637C1BA8" w:rsidR="00680B7E" w:rsidRDefault="00B657DC" w:rsidP="002251B3">
      <w:pPr>
        <w:widowControl w:val="0"/>
        <w:autoSpaceDE w:val="0"/>
        <w:autoSpaceDN w:val="0"/>
        <w:adjustRightInd w:val="0"/>
        <w:ind w:left="100" w:right="-446"/>
        <w:jc w:val="center"/>
        <w:rPr>
          <w:b/>
          <w:smallCaps/>
          <w:sz w:val="21"/>
          <w:szCs w:val="21"/>
          <w:lang w:val="en-US"/>
        </w:rPr>
      </w:pPr>
      <w:r w:rsidRPr="00D16335">
        <w:rPr>
          <w:b/>
          <w:smallCaps/>
          <w:sz w:val="21"/>
          <w:szCs w:val="21"/>
          <w:lang w:val="en-US"/>
        </w:rPr>
        <w:t>Mutual Non</w:t>
      </w:r>
      <w:r w:rsidR="00AD5973" w:rsidRPr="00D16335">
        <w:rPr>
          <w:b/>
          <w:smallCaps/>
          <w:sz w:val="21"/>
          <w:szCs w:val="21"/>
          <w:lang w:val="en-US"/>
        </w:rPr>
        <w:t>-</w:t>
      </w:r>
      <w:r w:rsidRPr="00D16335">
        <w:rPr>
          <w:b/>
          <w:smallCaps/>
          <w:sz w:val="21"/>
          <w:szCs w:val="21"/>
          <w:lang w:val="en-US"/>
        </w:rPr>
        <w:t xml:space="preserve">disclosure </w:t>
      </w:r>
      <w:r w:rsidR="003F69E3" w:rsidRPr="00D16335">
        <w:rPr>
          <w:b/>
          <w:smallCaps/>
          <w:sz w:val="21"/>
          <w:szCs w:val="21"/>
          <w:lang w:val="en-US"/>
        </w:rPr>
        <w:t>Non-</w:t>
      </w:r>
      <w:r w:rsidR="00C67A97" w:rsidRPr="00D16335">
        <w:rPr>
          <w:b/>
          <w:smallCaps/>
          <w:sz w:val="21"/>
          <w:szCs w:val="21"/>
          <w:lang w:val="en-US"/>
        </w:rPr>
        <w:t xml:space="preserve"> Circumvention </w:t>
      </w:r>
      <w:r w:rsidRPr="00D16335">
        <w:rPr>
          <w:b/>
          <w:smallCaps/>
          <w:sz w:val="21"/>
          <w:szCs w:val="21"/>
          <w:lang w:val="en-US"/>
        </w:rPr>
        <w:t>Agreement</w:t>
      </w:r>
    </w:p>
    <w:p w14:paraId="16C15C1D" w14:textId="1980F496" w:rsidR="0008502C" w:rsidRPr="00D16335" w:rsidRDefault="0008502C" w:rsidP="00002CCB">
      <w:pPr>
        <w:widowControl w:val="0"/>
        <w:autoSpaceDE w:val="0"/>
        <w:autoSpaceDN w:val="0"/>
        <w:adjustRightInd w:val="0"/>
        <w:ind w:left="100" w:right="-446"/>
        <w:rPr>
          <w:b/>
          <w:smallCaps/>
          <w:sz w:val="21"/>
          <w:szCs w:val="21"/>
          <w:shd w:val="clear" w:color="auto" w:fill="FFFFFF"/>
          <w:lang w:val="en-US"/>
        </w:rPr>
      </w:pPr>
    </w:p>
    <w:p w14:paraId="3A330EBA" w14:textId="62A7DF81" w:rsidR="00341DFA" w:rsidRPr="00D16335" w:rsidRDefault="00341DFA" w:rsidP="002251B3">
      <w:pPr>
        <w:ind w:right="-446"/>
        <w:jc w:val="both"/>
        <w:rPr>
          <w:sz w:val="21"/>
          <w:szCs w:val="21"/>
          <w:lang w:val="en-US"/>
        </w:rPr>
      </w:pPr>
    </w:p>
    <w:p w14:paraId="7E21F21D" w14:textId="77777777" w:rsidR="00141CE7" w:rsidRPr="00D16335" w:rsidRDefault="00FA68B3" w:rsidP="009036A1">
      <w:pPr>
        <w:ind w:right="-446"/>
        <w:jc w:val="both"/>
        <w:rPr>
          <w:color w:val="000000" w:themeColor="text1"/>
          <w:sz w:val="20"/>
          <w:szCs w:val="20"/>
          <w:lang w:val="en-US"/>
        </w:rPr>
      </w:pPr>
      <w:r w:rsidRPr="00D16335">
        <w:rPr>
          <w:color w:val="000000" w:themeColor="text1"/>
          <w:sz w:val="20"/>
          <w:szCs w:val="20"/>
          <w:lang w:val="en-US"/>
        </w:rPr>
        <w:t>This Mutual Non-Disclosure</w:t>
      </w:r>
      <w:r w:rsidR="00B44883" w:rsidRPr="00D16335">
        <w:rPr>
          <w:color w:val="000000" w:themeColor="text1"/>
          <w:sz w:val="20"/>
          <w:szCs w:val="20"/>
          <w:lang w:val="en-US"/>
        </w:rPr>
        <w:t xml:space="preserve"> </w:t>
      </w:r>
      <w:r w:rsidRPr="00D16335">
        <w:rPr>
          <w:color w:val="000000" w:themeColor="text1"/>
          <w:sz w:val="20"/>
          <w:szCs w:val="20"/>
          <w:lang w:val="en-US"/>
        </w:rPr>
        <w:t>Non-Circumvention Agreement (“Agreement”) is entered into by and among</w:t>
      </w:r>
      <w:r w:rsidR="00141CE7" w:rsidRPr="00D16335">
        <w:rPr>
          <w:color w:val="000000" w:themeColor="text1"/>
          <w:sz w:val="20"/>
          <w:szCs w:val="20"/>
          <w:lang w:val="en-US"/>
        </w:rPr>
        <w:t>:</w:t>
      </w:r>
    </w:p>
    <w:p w14:paraId="5648E92A" w14:textId="77777777" w:rsidR="00341DFA" w:rsidRPr="00D16335" w:rsidRDefault="00341DFA" w:rsidP="009036A1">
      <w:pPr>
        <w:ind w:right="-446"/>
        <w:jc w:val="both"/>
        <w:rPr>
          <w:color w:val="000000" w:themeColor="text1"/>
          <w:sz w:val="20"/>
          <w:szCs w:val="20"/>
          <w:lang w:val="en-US"/>
        </w:rPr>
      </w:pPr>
    </w:p>
    <w:p w14:paraId="711B2807" w14:textId="4EA64681" w:rsidR="005E3DBE" w:rsidRPr="00332BF2" w:rsidRDefault="002E4E43" w:rsidP="002E4E43">
      <w:pPr>
        <w:pStyle w:val="ListParagraph"/>
        <w:numPr>
          <w:ilvl w:val="0"/>
          <w:numId w:val="1"/>
        </w:numPr>
        <w:ind w:right="-446"/>
        <w:jc w:val="both"/>
        <w:rPr>
          <w:spacing w:val="-12"/>
          <w:sz w:val="20"/>
          <w:szCs w:val="20"/>
          <w:highlight w:val="yellow"/>
          <w:lang w:val="en-US"/>
          <w:rPrChange w:id="0" w:author="NAJIB ABOULOULA" w:date="2025-06-28T17:25:00Z" w16du:dateUtc="2025-06-28T16:25:00Z">
            <w:rPr>
              <w:spacing w:val="-12"/>
              <w:sz w:val="20"/>
              <w:szCs w:val="20"/>
              <w:lang w:val="en-US"/>
            </w:rPr>
          </w:rPrChange>
        </w:rPr>
      </w:pPr>
      <w:bookmarkStart w:id="1" w:name="_Hlk191902828"/>
      <w:r w:rsidRPr="00332BF2">
        <w:rPr>
          <w:spacing w:val="-12"/>
          <w:sz w:val="20"/>
          <w:szCs w:val="20"/>
          <w:highlight w:val="yellow"/>
          <w:lang w:val="en-US"/>
          <w:rPrChange w:id="2" w:author="NAJIB ABOULOULA" w:date="2025-06-28T17:25:00Z" w16du:dateUtc="2025-06-28T16:25:00Z">
            <w:rPr>
              <w:spacing w:val="-12"/>
              <w:sz w:val="20"/>
              <w:szCs w:val="20"/>
              <w:lang w:val="en-US"/>
            </w:rPr>
          </w:rPrChange>
        </w:rPr>
        <w:t>ABOUT THE TRADE LIMITED incorporated and registered in Mauritius with company number C21181969 TAN 27943108, whose registered office is at, Unit E5, Ave de la Tourelle, Tamarin. 90908 – Black River. Republic of Mauritius. Christian Clement, +23059140369, christian.clement@mail.com / christian.clement@attl-mu.com (“Counterparty”). ATTL</w:t>
      </w:r>
      <w:r w:rsidR="00056E13" w:rsidRPr="00332BF2">
        <w:rPr>
          <w:spacing w:val="-12"/>
          <w:sz w:val="20"/>
          <w:szCs w:val="20"/>
          <w:highlight w:val="yellow"/>
          <w:lang w:val="en-US"/>
          <w:rPrChange w:id="3" w:author="NAJIB ABOULOULA" w:date="2025-06-28T17:25:00Z" w16du:dateUtc="2025-06-28T16:25:00Z">
            <w:rPr>
              <w:spacing w:val="-12"/>
              <w:sz w:val="20"/>
              <w:szCs w:val="20"/>
              <w:lang w:val="en-US"/>
            </w:rPr>
          </w:rPrChange>
        </w:rPr>
        <w:t>,</w:t>
      </w:r>
      <w:r w:rsidR="008138BE" w:rsidRPr="00332BF2">
        <w:rPr>
          <w:spacing w:val="-12"/>
          <w:sz w:val="20"/>
          <w:szCs w:val="20"/>
          <w:highlight w:val="yellow"/>
          <w:lang w:val="en-US"/>
          <w:rPrChange w:id="4" w:author="NAJIB ABOULOULA" w:date="2025-06-28T17:25:00Z" w16du:dateUtc="2025-06-28T16:25:00Z">
            <w:rPr>
              <w:spacing w:val="-12"/>
              <w:sz w:val="20"/>
              <w:szCs w:val="20"/>
              <w:lang w:val="en-US"/>
            </w:rPr>
          </w:rPrChange>
        </w:rPr>
        <w:t xml:space="preserve"> </w:t>
      </w:r>
      <w:r w:rsidR="005E3DBE" w:rsidRPr="00332BF2">
        <w:rPr>
          <w:spacing w:val="-12"/>
          <w:sz w:val="20"/>
          <w:szCs w:val="20"/>
          <w:highlight w:val="yellow"/>
          <w:lang w:val="en-US"/>
          <w:rPrChange w:id="5" w:author="NAJIB ABOULOULA" w:date="2025-06-28T17:25:00Z" w16du:dateUtc="2025-06-28T16:25:00Z">
            <w:rPr>
              <w:spacing w:val="-12"/>
              <w:sz w:val="20"/>
              <w:szCs w:val="20"/>
              <w:lang w:val="en-US"/>
            </w:rPr>
          </w:rPrChange>
        </w:rPr>
        <w:t>being the representative</w:t>
      </w:r>
      <w:r w:rsidR="009102B8" w:rsidRPr="00332BF2">
        <w:rPr>
          <w:spacing w:val="-12"/>
          <w:sz w:val="20"/>
          <w:szCs w:val="20"/>
          <w:highlight w:val="yellow"/>
          <w:lang w:val="en-US"/>
          <w:rPrChange w:id="6" w:author="NAJIB ABOULOULA" w:date="2025-06-28T17:25:00Z" w16du:dateUtc="2025-06-28T16:25:00Z">
            <w:rPr>
              <w:spacing w:val="-12"/>
              <w:sz w:val="20"/>
              <w:szCs w:val="20"/>
              <w:lang w:val="en-US"/>
            </w:rPr>
          </w:rPrChange>
        </w:rPr>
        <w:t>/mandate holder</w:t>
      </w:r>
      <w:r w:rsidR="005E3DBE" w:rsidRPr="00332BF2">
        <w:rPr>
          <w:spacing w:val="-12"/>
          <w:sz w:val="20"/>
          <w:szCs w:val="20"/>
          <w:highlight w:val="yellow"/>
          <w:lang w:val="en-US"/>
          <w:rPrChange w:id="7" w:author="NAJIB ABOULOULA" w:date="2025-06-28T17:25:00Z" w16du:dateUtc="2025-06-28T16:25:00Z">
            <w:rPr>
              <w:spacing w:val="-12"/>
              <w:sz w:val="20"/>
              <w:szCs w:val="20"/>
              <w:lang w:val="en-US"/>
            </w:rPr>
          </w:rPrChange>
        </w:rPr>
        <w:t xml:space="preserve"> of the BUYER</w:t>
      </w:r>
      <w:ins w:id="8" w:author="Christian Clement" w:date="2025-06-29T10:20:00Z" w16du:dateUtc="2025-06-29T06:20:00Z">
        <w:r w:rsidR="00103339">
          <w:rPr>
            <w:spacing w:val="-12"/>
            <w:sz w:val="20"/>
            <w:szCs w:val="20"/>
            <w:highlight w:val="yellow"/>
            <w:lang w:val="en-US"/>
          </w:rPr>
          <w:t>/Investor</w:t>
        </w:r>
      </w:ins>
      <w:r w:rsidR="005E3DBE" w:rsidRPr="00332BF2">
        <w:rPr>
          <w:spacing w:val="-12"/>
          <w:sz w:val="20"/>
          <w:szCs w:val="20"/>
          <w:highlight w:val="yellow"/>
          <w:lang w:val="en-US"/>
          <w:rPrChange w:id="9" w:author="NAJIB ABOULOULA" w:date="2025-06-28T17:25:00Z" w16du:dateUtc="2025-06-28T16:25:00Z">
            <w:rPr>
              <w:spacing w:val="-12"/>
              <w:sz w:val="20"/>
              <w:szCs w:val="20"/>
              <w:lang w:val="en-US"/>
            </w:rPr>
          </w:rPrChange>
        </w:rPr>
        <w:t xml:space="preserve"> in relation to </w:t>
      </w:r>
      <w:r w:rsidRPr="00332BF2">
        <w:rPr>
          <w:spacing w:val="-12"/>
          <w:sz w:val="20"/>
          <w:szCs w:val="20"/>
          <w:highlight w:val="yellow"/>
          <w:lang w:val="en-US"/>
          <w:rPrChange w:id="10" w:author="NAJIB ABOULOULA" w:date="2025-06-28T17:25:00Z" w16du:dateUtc="2025-06-28T16:25:00Z">
            <w:rPr>
              <w:spacing w:val="-12"/>
              <w:sz w:val="20"/>
              <w:szCs w:val="20"/>
              <w:lang w:val="en-US"/>
            </w:rPr>
          </w:rPrChange>
        </w:rPr>
        <w:t xml:space="preserve">Mining Products &amp; Others </w:t>
      </w:r>
      <w:bookmarkStart w:id="11" w:name="_Hlk199870838"/>
      <w:r w:rsidRPr="00332BF2">
        <w:rPr>
          <w:b/>
          <w:bCs/>
          <w:spacing w:val="-12"/>
          <w:sz w:val="20"/>
          <w:szCs w:val="20"/>
          <w:highlight w:val="yellow"/>
          <w:lang w:val="en-US"/>
          <w:rPrChange w:id="12" w:author="NAJIB ABOULOULA" w:date="2025-06-28T17:25:00Z" w16du:dateUtc="2025-06-28T16:25:00Z">
            <w:rPr>
              <w:b/>
              <w:bCs/>
              <w:spacing w:val="-12"/>
              <w:sz w:val="20"/>
              <w:szCs w:val="20"/>
              <w:lang w:val="en-US"/>
            </w:rPr>
          </w:rPrChange>
        </w:rPr>
        <w:t>(</w:t>
      </w:r>
      <w:r w:rsidR="008D4ACB" w:rsidRPr="00332BF2">
        <w:rPr>
          <w:b/>
          <w:bCs/>
          <w:spacing w:val="-12"/>
          <w:sz w:val="20"/>
          <w:szCs w:val="20"/>
          <w:highlight w:val="yellow"/>
          <w:lang w:val="en-US"/>
          <w:rPrChange w:id="13" w:author="NAJIB ABOULOULA" w:date="2025-06-28T17:25:00Z" w16du:dateUtc="2025-06-28T16:25:00Z">
            <w:rPr>
              <w:b/>
              <w:bCs/>
              <w:spacing w:val="-12"/>
              <w:sz w:val="20"/>
              <w:szCs w:val="20"/>
              <w:lang w:val="en-US"/>
            </w:rPr>
          </w:rPrChange>
        </w:rPr>
        <w:t xml:space="preserve">Gold Metal </w:t>
      </w:r>
      <w:proofErr w:type="gramStart"/>
      <w:r w:rsidR="008D4ACB" w:rsidRPr="00332BF2">
        <w:rPr>
          <w:b/>
          <w:bCs/>
          <w:spacing w:val="-12"/>
          <w:sz w:val="20"/>
          <w:szCs w:val="20"/>
          <w:highlight w:val="yellow"/>
          <w:lang w:val="en-US"/>
          <w:rPrChange w:id="14" w:author="NAJIB ABOULOULA" w:date="2025-06-28T17:25:00Z" w16du:dateUtc="2025-06-28T16:25:00Z">
            <w:rPr>
              <w:b/>
              <w:bCs/>
              <w:spacing w:val="-12"/>
              <w:sz w:val="20"/>
              <w:szCs w:val="20"/>
              <w:lang w:val="en-US"/>
            </w:rPr>
          </w:rPrChange>
        </w:rPr>
        <w:t>Dore ,</w:t>
      </w:r>
      <w:proofErr w:type="gramEnd"/>
      <w:r w:rsidR="008D4ACB" w:rsidRPr="00332BF2">
        <w:rPr>
          <w:b/>
          <w:bCs/>
          <w:spacing w:val="-12"/>
          <w:sz w:val="20"/>
          <w:szCs w:val="20"/>
          <w:highlight w:val="yellow"/>
          <w:lang w:val="en-US"/>
          <w:rPrChange w:id="15" w:author="NAJIB ABOULOULA" w:date="2025-06-28T17:25:00Z" w16du:dateUtc="2025-06-28T16:25:00Z">
            <w:rPr>
              <w:b/>
              <w:bCs/>
              <w:spacing w:val="-12"/>
              <w:sz w:val="20"/>
              <w:szCs w:val="20"/>
              <w:lang w:val="en-US"/>
            </w:rPr>
          </w:rPrChange>
        </w:rPr>
        <w:t xml:space="preserve"> Gold Bullion, </w:t>
      </w:r>
      <w:proofErr w:type="spellStart"/>
      <w:r w:rsidR="00EB3B2C" w:rsidRPr="00332BF2">
        <w:rPr>
          <w:b/>
          <w:bCs/>
          <w:spacing w:val="-12"/>
          <w:sz w:val="20"/>
          <w:szCs w:val="20"/>
          <w:highlight w:val="yellow"/>
          <w:lang w:val="en-US"/>
          <w:rPrChange w:id="16" w:author="NAJIB ABOULOULA" w:date="2025-06-28T17:25:00Z" w16du:dateUtc="2025-06-28T16:25:00Z">
            <w:rPr>
              <w:b/>
              <w:bCs/>
              <w:spacing w:val="-12"/>
              <w:sz w:val="20"/>
              <w:szCs w:val="20"/>
              <w:lang w:val="en-US"/>
            </w:rPr>
          </w:rPrChange>
        </w:rPr>
        <w:t>Aluminium</w:t>
      </w:r>
      <w:proofErr w:type="spellEnd"/>
      <w:r w:rsidR="00EB3B2C" w:rsidRPr="00332BF2">
        <w:rPr>
          <w:b/>
          <w:bCs/>
          <w:spacing w:val="-12"/>
          <w:sz w:val="20"/>
          <w:szCs w:val="20"/>
          <w:highlight w:val="yellow"/>
          <w:lang w:val="en-US"/>
          <w:rPrChange w:id="17" w:author="NAJIB ABOULOULA" w:date="2025-06-28T17:25:00Z" w16du:dateUtc="2025-06-28T16:25:00Z">
            <w:rPr>
              <w:b/>
              <w:bCs/>
              <w:spacing w:val="-12"/>
              <w:sz w:val="20"/>
              <w:szCs w:val="20"/>
              <w:lang w:val="en-US"/>
            </w:rPr>
          </w:rPrChange>
        </w:rPr>
        <w:t xml:space="preserve"> Ingots, </w:t>
      </w:r>
      <w:r w:rsidR="00CC048E" w:rsidRPr="00332BF2">
        <w:rPr>
          <w:b/>
          <w:bCs/>
          <w:spacing w:val="-12"/>
          <w:sz w:val="20"/>
          <w:szCs w:val="20"/>
          <w:highlight w:val="yellow"/>
          <w:lang w:val="en-US"/>
          <w:rPrChange w:id="18" w:author="NAJIB ABOULOULA" w:date="2025-06-28T17:25:00Z" w16du:dateUtc="2025-06-28T16:25:00Z">
            <w:rPr>
              <w:b/>
              <w:bCs/>
              <w:spacing w:val="-12"/>
              <w:sz w:val="20"/>
              <w:szCs w:val="20"/>
              <w:lang w:val="en-US"/>
            </w:rPr>
          </w:rPrChange>
        </w:rPr>
        <w:t>Copper ore, Copper Concentrate, Copper Cathodes, Copper SX EW plant</w:t>
      </w:r>
      <w:r w:rsidRPr="00332BF2">
        <w:rPr>
          <w:spacing w:val="-12"/>
          <w:sz w:val="20"/>
          <w:szCs w:val="20"/>
          <w:highlight w:val="yellow"/>
          <w:lang w:val="en-US"/>
          <w:rPrChange w:id="19" w:author="NAJIB ABOULOULA" w:date="2025-06-28T17:25:00Z" w16du:dateUtc="2025-06-28T16:25:00Z">
            <w:rPr>
              <w:spacing w:val="-12"/>
              <w:sz w:val="20"/>
              <w:szCs w:val="20"/>
              <w:lang w:val="en-US"/>
            </w:rPr>
          </w:rPrChange>
        </w:rPr>
        <w:t>)</w:t>
      </w:r>
      <w:r w:rsidR="005E3DBE" w:rsidRPr="00332BF2">
        <w:rPr>
          <w:spacing w:val="-12"/>
          <w:sz w:val="20"/>
          <w:szCs w:val="20"/>
          <w:highlight w:val="yellow"/>
          <w:lang w:val="en-US"/>
          <w:rPrChange w:id="20" w:author="NAJIB ABOULOULA" w:date="2025-06-28T17:25:00Z" w16du:dateUtc="2025-06-28T16:25:00Z">
            <w:rPr>
              <w:spacing w:val="-12"/>
              <w:sz w:val="20"/>
              <w:szCs w:val="20"/>
              <w:lang w:val="en-US"/>
            </w:rPr>
          </w:rPrChange>
        </w:rPr>
        <w:t xml:space="preserve">, </w:t>
      </w:r>
      <w:bookmarkEnd w:id="11"/>
      <w:r w:rsidR="00FA68B3" w:rsidRPr="00332BF2">
        <w:rPr>
          <w:color w:val="000000" w:themeColor="text1"/>
          <w:sz w:val="20"/>
          <w:szCs w:val="20"/>
          <w:highlight w:val="yellow"/>
          <w:lang w:val="en-US"/>
          <w:rPrChange w:id="21" w:author="NAJIB ABOULOULA" w:date="2025-06-28T17:25:00Z" w16du:dateUtc="2025-06-28T16:25:00Z">
            <w:rPr>
              <w:color w:val="000000" w:themeColor="text1"/>
              <w:sz w:val="20"/>
              <w:szCs w:val="20"/>
              <w:lang w:val="en-US"/>
            </w:rPr>
          </w:rPrChange>
        </w:rPr>
        <w:t>hereinafter known as “</w:t>
      </w:r>
      <w:r w:rsidR="00FA68B3" w:rsidRPr="00332BF2">
        <w:rPr>
          <w:b/>
          <w:bCs/>
          <w:color w:val="000000" w:themeColor="text1"/>
          <w:sz w:val="20"/>
          <w:szCs w:val="20"/>
          <w:highlight w:val="yellow"/>
          <w:lang w:val="en-US"/>
          <w:rPrChange w:id="22" w:author="NAJIB ABOULOULA" w:date="2025-06-28T17:25:00Z" w16du:dateUtc="2025-06-28T16:25:00Z">
            <w:rPr>
              <w:b/>
              <w:bCs/>
              <w:color w:val="000000" w:themeColor="text1"/>
              <w:sz w:val="20"/>
              <w:szCs w:val="20"/>
              <w:lang w:val="en-US"/>
            </w:rPr>
          </w:rPrChange>
        </w:rPr>
        <w:t>PARTY #1</w:t>
      </w:r>
      <w:r w:rsidR="00FA68B3" w:rsidRPr="00332BF2">
        <w:rPr>
          <w:color w:val="000000" w:themeColor="text1"/>
          <w:sz w:val="20"/>
          <w:szCs w:val="20"/>
          <w:highlight w:val="yellow"/>
          <w:lang w:val="en-US"/>
          <w:rPrChange w:id="23" w:author="NAJIB ABOULOULA" w:date="2025-06-28T17:25:00Z" w16du:dateUtc="2025-06-28T16:25:00Z">
            <w:rPr>
              <w:color w:val="000000" w:themeColor="text1"/>
              <w:sz w:val="20"/>
              <w:szCs w:val="20"/>
              <w:lang w:val="en-US"/>
            </w:rPr>
          </w:rPrChange>
        </w:rPr>
        <w:t>”</w:t>
      </w:r>
      <w:r w:rsidR="002251B3" w:rsidRPr="00332BF2">
        <w:rPr>
          <w:color w:val="000000" w:themeColor="text1"/>
          <w:sz w:val="20"/>
          <w:szCs w:val="20"/>
          <w:highlight w:val="yellow"/>
          <w:lang w:val="en-US"/>
          <w:rPrChange w:id="24" w:author="NAJIB ABOULOULA" w:date="2025-06-28T17:25:00Z" w16du:dateUtc="2025-06-28T16:25:00Z">
            <w:rPr>
              <w:color w:val="000000" w:themeColor="text1"/>
              <w:sz w:val="20"/>
              <w:szCs w:val="20"/>
              <w:lang w:val="en-US"/>
            </w:rPr>
          </w:rPrChange>
        </w:rPr>
        <w:t>,</w:t>
      </w:r>
      <w:r w:rsidR="004870DE" w:rsidRPr="00332BF2">
        <w:rPr>
          <w:color w:val="000000" w:themeColor="text1"/>
          <w:sz w:val="20"/>
          <w:szCs w:val="20"/>
          <w:highlight w:val="yellow"/>
          <w:lang w:val="en-US"/>
          <w:rPrChange w:id="25" w:author="NAJIB ABOULOULA" w:date="2025-06-28T17:25:00Z" w16du:dateUtc="2025-06-28T16:25:00Z">
            <w:rPr>
              <w:color w:val="000000" w:themeColor="text1"/>
              <w:sz w:val="20"/>
              <w:szCs w:val="20"/>
              <w:lang w:val="en-US"/>
            </w:rPr>
          </w:rPrChange>
        </w:rPr>
        <w:t xml:space="preserve"> </w:t>
      </w:r>
    </w:p>
    <w:bookmarkEnd w:id="1"/>
    <w:p w14:paraId="37173E72" w14:textId="77777777" w:rsidR="005E3DBE" w:rsidRPr="00D16335" w:rsidRDefault="005E3DBE" w:rsidP="005E3DBE">
      <w:pPr>
        <w:pStyle w:val="ListParagraph"/>
        <w:ind w:right="-446"/>
        <w:jc w:val="both"/>
        <w:rPr>
          <w:sz w:val="20"/>
          <w:szCs w:val="20"/>
          <w:lang w:val="en-US"/>
        </w:rPr>
      </w:pPr>
    </w:p>
    <w:p w14:paraId="6F08C6AC" w14:textId="4C23CAEC" w:rsidR="00E750FD" w:rsidRDefault="005B4A0F" w:rsidP="005E3DBE">
      <w:pPr>
        <w:pStyle w:val="ListParagraph"/>
        <w:ind w:right="-446"/>
        <w:jc w:val="both"/>
        <w:rPr>
          <w:color w:val="000000" w:themeColor="text1"/>
          <w:sz w:val="20"/>
          <w:szCs w:val="20"/>
          <w:lang w:val="en-US"/>
        </w:rPr>
      </w:pPr>
      <w:r w:rsidRPr="00D16335">
        <w:rPr>
          <w:color w:val="000000" w:themeColor="text1"/>
          <w:sz w:val="20"/>
          <w:szCs w:val="20"/>
          <w:lang w:val="en-US"/>
        </w:rPr>
        <w:t>A</w:t>
      </w:r>
      <w:r w:rsidR="0068092C" w:rsidRPr="00D16335">
        <w:rPr>
          <w:color w:val="000000" w:themeColor="text1"/>
          <w:sz w:val="20"/>
          <w:szCs w:val="20"/>
          <w:lang w:val="en-US"/>
        </w:rPr>
        <w:t>nd</w:t>
      </w:r>
    </w:p>
    <w:p w14:paraId="45C621AE" w14:textId="77777777" w:rsidR="00353F17" w:rsidRDefault="00353F17" w:rsidP="005E3DBE">
      <w:pPr>
        <w:pStyle w:val="ListParagraph"/>
        <w:ind w:right="-446"/>
        <w:jc w:val="both"/>
        <w:rPr>
          <w:color w:val="000000" w:themeColor="text1"/>
          <w:sz w:val="20"/>
          <w:szCs w:val="20"/>
          <w:lang w:val="en-US"/>
        </w:rPr>
      </w:pPr>
    </w:p>
    <w:p w14:paraId="0B62919D" w14:textId="316DAD2D" w:rsidR="00353F17" w:rsidRPr="004215FE" w:rsidRDefault="00353F17" w:rsidP="004215FE">
      <w:pPr>
        <w:pStyle w:val="ListParagraph"/>
        <w:numPr>
          <w:ilvl w:val="0"/>
          <w:numId w:val="3"/>
        </w:numPr>
        <w:ind w:right="-446"/>
        <w:jc w:val="both"/>
        <w:rPr>
          <w:spacing w:val="-12"/>
          <w:sz w:val="20"/>
          <w:szCs w:val="20"/>
          <w:lang w:val="en-US"/>
          <w:rPrChange w:id="26" w:author="NAJIB ABOULOULA" w:date="2025-06-28T17:05:00Z" w16du:dateUtc="2025-06-28T16:05:00Z">
            <w:rPr>
              <w:lang w:val="en-US"/>
            </w:rPr>
          </w:rPrChange>
        </w:rPr>
      </w:pPr>
      <w:del w:id="27" w:author="NAJIB ABOULOULA" w:date="2025-06-28T17:02:00Z" w16du:dateUtc="2025-06-28T16:02:00Z">
        <w:r w:rsidRPr="004215FE" w:rsidDel="004215FE">
          <w:rPr>
            <w:spacing w:val="-12"/>
            <w:sz w:val="20"/>
            <w:szCs w:val="20"/>
            <w:lang w:val="en-US"/>
            <w:rPrChange w:id="28" w:author="NAJIB ABOULOULA" w:date="2025-06-28T17:05:00Z" w16du:dateUtc="2025-06-28T16:05:00Z">
              <w:rPr>
                <w:spacing w:val="-12"/>
                <w:sz w:val="20"/>
                <w:szCs w:val="20"/>
                <w:highlight w:val="yellow"/>
                <w:lang w:val="en-US"/>
              </w:rPr>
            </w:rPrChange>
          </w:rPr>
          <w:delText>ABOUT THE TRADE LIMITED incorporated and registered in Mauritius with company number C21181969 TAN 27943108, whose registered office is at, Unit E5, Ave de la Tourelle, Tamarin. 90908 – Black River. Republic of Mauritius. Christian Clement</w:delText>
        </w:r>
      </w:del>
      <w:ins w:id="29" w:author="NAJIB ABOULOULA" w:date="2025-06-28T17:02:00Z" w16du:dateUtc="2025-06-28T16:02:00Z">
        <w:r w:rsidR="004215FE" w:rsidRPr="004215FE">
          <w:rPr>
            <w:spacing w:val="-12"/>
            <w:sz w:val="20"/>
            <w:szCs w:val="20"/>
            <w:lang w:val="en-US"/>
            <w:rPrChange w:id="30" w:author="NAJIB ABOULOULA" w:date="2025-06-28T17:05:00Z" w16du:dateUtc="2025-06-28T16:05:00Z">
              <w:rPr>
                <w:spacing w:val="-12"/>
                <w:sz w:val="20"/>
                <w:szCs w:val="20"/>
                <w:highlight w:val="yellow"/>
                <w:lang w:val="en-US"/>
              </w:rPr>
            </w:rPrChange>
          </w:rPr>
          <w:t>NAJIB ABOULOULA</w:t>
        </w:r>
      </w:ins>
      <w:r w:rsidRPr="004215FE">
        <w:rPr>
          <w:spacing w:val="-12"/>
          <w:sz w:val="20"/>
          <w:szCs w:val="20"/>
          <w:lang w:val="en-US"/>
          <w:rPrChange w:id="31" w:author="NAJIB ABOULOULA" w:date="2025-06-28T17:05:00Z" w16du:dateUtc="2025-06-28T16:05:00Z">
            <w:rPr>
              <w:spacing w:val="-12"/>
              <w:sz w:val="20"/>
              <w:szCs w:val="20"/>
              <w:highlight w:val="yellow"/>
              <w:lang w:val="en-US"/>
            </w:rPr>
          </w:rPrChange>
        </w:rPr>
        <w:t>, +</w:t>
      </w:r>
      <w:del w:id="32" w:author="NAJIB ABOULOULA" w:date="2025-06-28T17:02:00Z" w16du:dateUtc="2025-06-28T16:02:00Z">
        <w:r w:rsidRPr="004215FE" w:rsidDel="004215FE">
          <w:rPr>
            <w:spacing w:val="-12"/>
            <w:sz w:val="20"/>
            <w:szCs w:val="20"/>
            <w:lang w:val="en-US"/>
            <w:rPrChange w:id="33" w:author="NAJIB ABOULOULA" w:date="2025-06-28T17:05:00Z" w16du:dateUtc="2025-06-28T16:05:00Z">
              <w:rPr>
                <w:spacing w:val="-12"/>
                <w:sz w:val="20"/>
                <w:szCs w:val="20"/>
                <w:highlight w:val="yellow"/>
                <w:lang w:val="en-US"/>
              </w:rPr>
            </w:rPrChange>
          </w:rPr>
          <w:delText>23059140369</w:delText>
        </w:r>
      </w:del>
      <w:ins w:id="34" w:author="NAJIB ABOULOULA" w:date="2025-06-28T17:02:00Z" w16du:dateUtc="2025-06-28T16:02:00Z">
        <w:r w:rsidR="004215FE" w:rsidRPr="004215FE">
          <w:rPr>
            <w:spacing w:val="-12"/>
            <w:sz w:val="20"/>
            <w:szCs w:val="20"/>
            <w:lang w:val="en-US"/>
            <w:rPrChange w:id="35" w:author="NAJIB ABOULOULA" w:date="2025-06-28T17:05:00Z" w16du:dateUtc="2025-06-28T16:05:00Z">
              <w:rPr>
                <w:spacing w:val="-12"/>
                <w:sz w:val="20"/>
                <w:szCs w:val="20"/>
                <w:highlight w:val="yellow"/>
                <w:lang w:val="en-US"/>
              </w:rPr>
            </w:rPrChange>
          </w:rPr>
          <w:t>212 661 312 308</w:t>
        </w:r>
      </w:ins>
      <w:r w:rsidRPr="004215FE">
        <w:rPr>
          <w:spacing w:val="-12"/>
          <w:sz w:val="20"/>
          <w:szCs w:val="20"/>
          <w:lang w:val="en-US"/>
          <w:rPrChange w:id="36" w:author="NAJIB ABOULOULA" w:date="2025-06-28T17:05:00Z" w16du:dateUtc="2025-06-28T16:05:00Z">
            <w:rPr>
              <w:spacing w:val="-12"/>
              <w:sz w:val="20"/>
              <w:szCs w:val="20"/>
              <w:highlight w:val="yellow"/>
              <w:lang w:val="en-US"/>
            </w:rPr>
          </w:rPrChange>
        </w:rPr>
        <w:t xml:space="preserve">, </w:t>
      </w:r>
      <w:del w:id="37" w:author="NAJIB ABOULOULA" w:date="2025-06-28T17:02:00Z" w16du:dateUtc="2025-06-28T16:02:00Z">
        <w:r w:rsidRPr="004215FE" w:rsidDel="004215FE">
          <w:rPr>
            <w:spacing w:val="-12"/>
            <w:sz w:val="20"/>
            <w:szCs w:val="20"/>
            <w:lang w:val="en-US"/>
            <w:rPrChange w:id="38" w:author="NAJIB ABOULOULA" w:date="2025-06-28T17:05:00Z" w16du:dateUtc="2025-06-28T16:05:00Z">
              <w:rPr>
                <w:spacing w:val="-12"/>
                <w:sz w:val="20"/>
                <w:szCs w:val="20"/>
                <w:highlight w:val="yellow"/>
                <w:lang w:val="en-US"/>
              </w:rPr>
            </w:rPrChange>
          </w:rPr>
          <w:delText>christian.clement</w:delText>
        </w:r>
      </w:del>
      <w:ins w:id="39" w:author="NAJIB ABOULOULA" w:date="2025-06-28T17:02:00Z" w16du:dateUtc="2025-06-28T16:02:00Z">
        <w:r w:rsidR="004215FE" w:rsidRPr="004215FE">
          <w:rPr>
            <w:spacing w:val="-12"/>
            <w:sz w:val="20"/>
            <w:szCs w:val="20"/>
            <w:lang w:val="en-US"/>
            <w:rPrChange w:id="40" w:author="NAJIB ABOULOULA" w:date="2025-06-28T17:05:00Z" w16du:dateUtc="2025-06-28T16:05:00Z">
              <w:rPr>
                <w:spacing w:val="-12"/>
                <w:sz w:val="20"/>
                <w:szCs w:val="20"/>
                <w:highlight w:val="yellow"/>
                <w:lang w:val="en-US"/>
              </w:rPr>
            </w:rPrChange>
          </w:rPr>
          <w:t>abouloula.najib@</w:t>
        </w:r>
      </w:ins>
      <w:del w:id="41" w:author="NAJIB ABOULOULA" w:date="2025-06-28T17:02:00Z" w16du:dateUtc="2025-06-28T16:02:00Z">
        <w:r w:rsidRPr="004215FE" w:rsidDel="004215FE">
          <w:rPr>
            <w:spacing w:val="-12"/>
            <w:sz w:val="20"/>
            <w:szCs w:val="20"/>
            <w:lang w:val="en-US"/>
            <w:rPrChange w:id="42" w:author="NAJIB ABOULOULA" w:date="2025-06-28T17:05:00Z" w16du:dateUtc="2025-06-28T16:05:00Z">
              <w:rPr>
                <w:spacing w:val="-12"/>
                <w:sz w:val="20"/>
                <w:szCs w:val="20"/>
                <w:highlight w:val="yellow"/>
                <w:lang w:val="en-US"/>
              </w:rPr>
            </w:rPrChange>
          </w:rPr>
          <w:delText>@</w:delText>
        </w:r>
      </w:del>
      <w:ins w:id="43" w:author="NAJIB ABOULOULA" w:date="2025-06-28T17:02:00Z" w16du:dateUtc="2025-06-28T16:02:00Z">
        <w:r w:rsidR="004215FE" w:rsidRPr="004215FE">
          <w:rPr>
            <w:spacing w:val="-12"/>
            <w:sz w:val="20"/>
            <w:szCs w:val="20"/>
            <w:lang w:val="en-US"/>
            <w:rPrChange w:id="44" w:author="NAJIB ABOULOULA" w:date="2025-06-28T17:05:00Z" w16du:dateUtc="2025-06-28T16:05:00Z">
              <w:rPr>
                <w:spacing w:val="-12"/>
                <w:sz w:val="20"/>
                <w:szCs w:val="20"/>
                <w:highlight w:val="yellow"/>
                <w:lang w:val="en-US"/>
              </w:rPr>
            </w:rPrChange>
          </w:rPr>
          <w:t>g</w:t>
        </w:r>
      </w:ins>
      <w:r w:rsidRPr="004215FE">
        <w:rPr>
          <w:spacing w:val="-12"/>
          <w:sz w:val="20"/>
          <w:szCs w:val="20"/>
          <w:lang w:val="en-US"/>
          <w:rPrChange w:id="45" w:author="NAJIB ABOULOULA" w:date="2025-06-28T17:05:00Z" w16du:dateUtc="2025-06-28T16:05:00Z">
            <w:rPr>
              <w:spacing w:val="-12"/>
              <w:sz w:val="20"/>
              <w:szCs w:val="20"/>
              <w:highlight w:val="yellow"/>
              <w:lang w:val="en-US"/>
            </w:rPr>
          </w:rPrChange>
        </w:rPr>
        <w:t>mail.com</w:t>
      </w:r>
      <w:del w:id="46" w:author="NAJIB ABOULOULA" w:date="2025-06-28T17:03:00Z" w16du:dateUtc="2025-06-28T16:03:00Z">
        <w:r w:rsidRPr="004215FE" w:rsidDel="004215FE">
          <w:rPr>
            <w:spacing w:val="-12"/>
            <w:sz w:val="20"/>
            <w:szCs w:val="20"/>
            <w:lang w:val="en-US"/>
            <w:rPrChange w:id="47" w:author="NAJIB ABOULOULA" w:date="2025-06-28T17:05:00Z" w16du:dateUtc="2025-06-28T16:05:00Z">
              <w:rPr>
                <w:spacing w:val="-12"/>
                <w:sz w:val="20"/>
                <w:szCs w:val="20"/>
                <w:highlight w:val="yellow"/>
                <w:lang w:val="en-US"/>
              </w:rPr>
            </w:rPrChange>
          </w:rPr>
          <w:delText xml:space="preserve"> / christian.clement@attl-mu.com (“Counterparty”). ATTL</w:delText>
        </w:r>
      </w:del>
      <w:r w:rsidRPr="004215FE">
        <w:rPr>
          <w:spacing w:val="-12"/>
          <w:sz w:val="20"/>
          <w:szCs w:val="20"/>
          <w:lang w:val="en-US"/>
          <w:rPrChange w:id="48" w:author="NAJIB ABOULOULA" w:date="2025-06-28T17:05:00Z" w16du:dateUtc="2025-06-28T16:05:00Z">
            <w:rPr>
              <w:spacing w:val="-12"/>
              <w:sz w:val="20"/>
              <w:szCs w:val="20"/>
              <w:highlight w:val="yellow"/>
              <w:lang w:val="en-US"/>
            </w:rPr>
          </w:rPrChange>
        </w:rPr>
        <w:t>, being the representative/mandate holder of the SELLER</w:t>
      </w:r>
      <w:r w:rsidRPr="004215FE">
        <w:rPr>
          <w:spacing w:val="-12"/>
          <w:sz w:val="20"/>
          <w:szCs w:val="20"/>
          <w:lang w:val="en-US"/>
        </w:rPr>
        <w:t xml:space="preserve"> in relation to </w:t>
      </w:r>
      <w:ins w:id="49" w:author="NAJIB ABOULOULA" w:date="2025-06-28T17:05:00Z" w16du:dateUtc="2025-06-28T16:05:00Z">
        <w:r w:rsidR="004215FE" w:rsidRPr="0025687E">
          <w:rPr>
            <w:b/>
            <w:bCs/>
            <w:spacing w:val="-12"/>
            <w:sz w:val="20"/>
            <w:szCs w:val="20"/>
            <w:lang w:val="en-US"/>
            <w:rPrChange w:id="50" w:author="NAJIB ABOULOULA" w:date="2025-06-28T17:24:00Z" w16du:dateUtc="2025-06-28T16:24:00Z">
              <w:rPr>
                <w:spacing w:val="-12"/>
                <w:sz w:val="20"/>
                <w:szCs w:val="20"/>
                <w:lang w:val="en-US"/>
              </w:rPr>
            </w:rPrChange>
          </w:rPr>
          <w:t xml:space="preserve">Large-Scale Renewable Energy Project in Sierra Leone Based on Solar  </w:t>
        </w:r>
        <w:r w:rsidR="004215FE" w:rsidRPr="0025687E">
          <w:rPr>
            <w:b/>
            <w:bCs/>
            <w:spacing w:val="-12"/>
            <w:sz w:val="20"/>
            <w:szCs w:val="20"/>
            <w:lang w:val="en-US"/>
            <w:rPrChange w:id="51" w:author="NAJIB ABOULOULA" w:date="2025-06-28T17:24:00Z" w16du:dateUtc="2025-06-28T16:24:00Z">
              <w:rPr>
                <w:lang w:val="en-US"/>
              </w:rPr>
            </w:rPrChange>
          </w:rPr>
          <w:t>Photovoltaics and Battery Storage</w:t>
        </w:r>
        <w:r w:rsidR="004215FE" w:rsidRPr="0025687E">
          <w:rPr>
            <w:b/>
            <w:bCs/>
            <w:spacing w:val="-12"/>
            <w:sz w:val="20"/>
            <w:szCs w:val="20"/>
            <w:lang w:val="en-US"/>
            <w:rPrChange w:id="52" w:author="NAJIB ABOULOULA" w:date="2025-06-28T17:24:00Z" w16du:dateUtc="2025-06-28T16:24:00Z">
              <w:rPr>
                <w:spacing w:val="-12"/>
                <w:sz w:val="20"/>
                <w:szCs w:val="20"/>
                <w:lang w:val="en-US"/>
              </w:rPr>
            </w:rPrChange>
          </w:rPr>
          <w:t xml:space="preserve"> 80 MWp solar PV park</w:t>
        </w:r>
      </w:ins>
      <w:del w:id="53" w:author="NAJIB ABOULOULA" w:date="2025-06-28T17:05:00Z" w16du:dateUtc="2025-06-28T16:05:00Z">
        <w:r w:rsidRPr="004215FE" w:rsidDel="004215FE">
          <w:rPr>
            <w:spacing w:val="-12"/>
            <w:sz w:val="20"/>
            <w:szCs w:val="20"/>
            <w:lang w:val="en-US"/>
            <w:rPrChange w:id="54" w:author="NAJIB ABOULOULA" w:date="2025-06-28T17:05:00Z" w16du:dateUtc="2025-06-28T16:05:00Z">
              <w:rPr>
                <w:lang w:val="en-US"/>
              </w:rPr>
            </w:rPrChange>
          </w:rPr>
          <w:delText xml:space="preserve">Mining Products &amp; Others </w:delText>
        </w:r>
        <w:r w:rsidRPr="004215FE" w:rsidDel="004215FE">
          <w:rPr>
            <w:b/>
            <w:bCs/>
            <w:spacing w:val="-12"/>
            <w:sz w:val="20"/>
            <w:szCs w:val="20"/>
            <w:lang w:val="en-US"/>
            <w:rPrChange w:id="55" w:author="NAJIB ABOULOULA" w:date="2025-06-28T17:05:00Z" w16du:dateUtc="2025-06-28T16:05:00Z">
              <w:rPr>
                <w:lang w:val="en-US"/>
              </w:rPr>
            </w:rPrChange>
          </w:rPr>
          <w:delText>(Gold Metal Dore , Gold Bullion, Aluminium Ingots, Copper ore, Copper Concentrate, Copper Cathodes, Copper SX EW plant</w:delText>
        </w:r>
        <w:r w:rsidRPr="004215FE" w:rsidDel="004215FE">
          <w:rPr>
            <w:spacing w:val="-12"/>
            <w:sz w:val="20"/>
            <w:szCs w:val="20"/>
            <w:lang w:val="en-US"/>
            <w:rPrChange w:id="56" w:author="NAJIB ABOULOULA" w:date="2025-06-28T17:05:00Z" w16du:dateUtc="2025-06-28T16:05:00Z">
              <w:rPr>
                <w:lang w:val="en-US"/>
              </w:rPr>
            </w:rPrChange>
          </w:rPr>
          <w:delText>)</w:delText>
        </w:r>
      </w:del>
      <w:r w:rsidRPr="004215FE">
        <w:rPr>
          <w:spacing w:val="-12"/>
          <w:sz w:val="20"/>
          <w:szCs w:val="20"/>
          <w:lang w:val="en-US"/>
          <w:rPrChange w:id="57" w:author="NAJIB ABOULOULA" w:date="2025-06-28T17:05:00Z" w16du:dateUtc="2025-06-28T16:05:00Z">
            <w:rPr>
              <w:lang w:val="en-US"/>
            </w:rPr>
          </w:rPrChange>
        </w:rPr>
        <w:t xml:space="preserve">, </w:t>
      </w:r>
      <w:r w:rsidRPr="004215FE">
        <w:rPr>
          <w:color w:val="000000" w:themeColor="text1"/>
          <w:sz w:val="20"/>
          <w:szCs w:val="20"/>
          <w:lang w:val="en-US"/>
          <w:rPrChange w:id="58" w:author="NAJIB ABOULOULA" w:date="2025-06-28T17:05:00Z" w16du:dateUtc="2025-06-28T16:05:00Z">
            <w:rPr>
              <w:color w:val="000000" w:themeColor="text1"/>
              <w:lang w:val="en-US"/>
            </w:rPr>
          </w:rPrChange>
        </w:rPr>
        <w:t>hereinafter known as “</w:t>
      </w:r>
      <w:r w:rsidRPr="004215FE">
        <w:rPr>
          <w:b/>
          <w:bCs/>
          <w:color w:val="000000" w:themeColor="text1"/>
          <w:sz w:val="20"/>
          <w:szCs w:val="20"/>
          <w:lang w:val="en-US"/>
          <w:rPrChange w:id="59" w:author="NAJIB ABOULOULA" w:date="2025-06-28T17:05:00Z" w16du:dateUtc="2025-06-28T16:05:00Z">
            <w:rPr>
              <w:color w:val="000000" w:themeColor="text1"/>
              <w:lang w:val="en-US"/>
            </w:rPr>
          </w:rPrChange>
        </w:rPr>
        <w:t>PARTY #2</w:t>
      </w:r>
      <w:r w:rsidRPr="004215FE">
        <w:rPr>
          <w:color w:val="000000" w:themeColor="text1"/>
          <w:sz w:val="20"/>
          <w:szCs w:val="20"/>
          <w:lang w:val="en-US"/>
          <w:rPrChange w:id="60" w:author="NAJIB ABOULOULA" w:date="2025-06-28T17:05:00Z" w16du:dateUtc="2025-06-28T16:05:00Z">
            <w:rPr>
              <w:color w:val="000000" w:themeColor="text1"/>
              <w:lang w:val="en-US"/>
            </w:rPr>
          </w:rPrChange>
        </w:rPr>
        <w:t xml:space="preserve">”, </w:t>
      </w:r>
    </w:p>
    <w:p w14:paraId="6C5C5141" w14:textId="77777777" w:rsidR="00353F17" w:rsidRPr="00353F17" w:rsidRDefault="00353F17" w:rsidP="00353F17">
      <w:pPr>
        <w:pStyle w:val="ListParagraph"/>
        <w:ind w:right="-446"/>
        <w:jc w:val="both"/>
        <w:rPr>
          <w:color w:val="000000" w:themeColor="text1"/>
          <w:sz w:val="20"/>
          <w:szCs w:val="20"/>
          <w:lang w:val="en-US"/>
        </w:rPr>
      </w:pPr>
    </w:p>
    <w:p w14:paraId="62028029" w14:textId="789BC04E" w:rsidR="008D2487" w:rsidRPr="00D16335" w:rsidRDefault="008D2487" w:rsidP="008D2487">
      <w:pPr>
        <w:pStyle w:val="ListParagraph"/>
        <w:ind w:right="-446"/>
        <w:jc w:val="both"/>
        <w:rPr>
          <w:sz w:val="20"/>
          <w:szCs w:val="20"/>
          <w:lang w:val="en-US"/>
        </w:rPr>
      </w:pPr>
      <w:bookmarkStart w:id="61" w:name="_Hlk195357563"/>
    </w:p>
    <w:bookmarkEnd w:id="61"/>
    <w:p w14:paraId="1F0D0FA5" w14:textId="24DE93E1" w:rsidR="00B657DC" w:rsidRPr="00D16335" w:rsidRDefault="008D282F" w:rsidP="002251B3">
      <w:pPr>
        <w:ind w:right="-446"/>
        <w:jc w:val="both"/>
        <w:rPr>
          <w:sz w:val="20"/>
          <w:szCs w:val="20"/>
          <w:lang w:val="en-US"/>
        </w:rPr>
      </w:pPr>
      <w:r w:rsidRPr="00D16335">
        <w:rPr>
          <w:b/>
          <w:bCs/>
          <w:sz w:val="20"/>
          <w:szCs w:val="20"/>
          <w:lang w:val="en-US"/>
        </w:rPr>
        <w:t>PARTY #1</w:t>
      </w:r>
      <w:r w:rsidR="0068092C" w:rsidRPr="00D16335">
        <w:rPr>
          <w:b/>
          <w:bCs/>
          <w:sz w:val="20"/>
          <w:szCs w:val="20"/>
          <w:lang w:val="en-US"/>
        </w:rPr>
        <w:t xml:space="preserve"> </w:t>
      </w:r>
      <w:r w:rsidR="00B657DC" w:rsidRPr="00D16335">
        <w:rPr>
          <w:sz w:val="20"/>
          <w:szCs w:val="20"/>
          <w:lang w:val="en-US"/>
        </w:rPr>
        <w:t xml:space="preserve">and </w:t>
      </w:r>
      <w:r w:rsidRPr="00D16335">
        <w:rPr>
          <w:b/>
          <w:bCs/>
          <w:sz w:val="20"/>
          <w:szCs w:val="20"/>
          <w:lang w:val="en-US"/>
        </w:rPr>
        <w:t>PARTY #</w:t>
      </w:r>
      <w:r w:rsidR="006F4804" w:rsidRPr="00D16335">
        <w:rPr>
          <w:b/>
          <w:bCs/>
          <w:sz w:val="20"/>
          <w:szCs w:val="20"/>
          <w:lang w:val="en-US"/>
        </w:rPr>
        <w:t>2</w:t>
      </w:r>
      <w:r w:rsidR="00B657DC" w:rsidRPr="00D16335">
        <w:rPr>
          <w:sz w:val="20"/>
          <w:szCs w:val="20"/>
          <w:lang w:val="en-US"/>
        </w:rPr>
        <w:t xml:space="preserve"> wish to exchange certain business, technical and other information in the course of discussions regarding the potential strategic relationship between </w:t>
      </w:r>
      <w:r w:rsidR="00E41133" w:rsidRPr="00D16335">
        <w:rPr>
          <w:b/>
          <w:bCs/>
          <w:sz w:val="20"/>
          <w:szCs w:val="20"/>
          <w:lang w:val="en-US"/>
        </w:rPr>
        <w:t>“The Parties”</w:t>
      </w:r>
      <w:r w:rsidR="00B657DC" w:rsidRPr="00D16335">
        <w:rPr>
          <w:sz w:val="20"/>
          <w:szCs w:val="20"/>
          <w:lang w:val="en-US"/>
        </w:rPr>
        <w:t xml:space="preserve"> (the</w:t>
      </w:r>
      <w:r w:rsidR="009B0A30" w:rsidRPr="00D16335">
        <w:rPr>
          <w:sz w:val="20"/>
          <w:szCs w:val="20"/>
          <w:lang w:val="en-US"/>
        </w:rPr>
        <w:t xml:space="preserve"> </w:t>
      </w:r>
      <w:r w:rsidR="00B657DC" w:rsidRPr="00D16335">
        <w:rPr>
          <w:sz w:val="20"/>
          <w:szCs w:val="20"/>
          <w:lang w:val="en-US"/>
        </w:rPr>
        <w:t>“Purpose”). In consideration for the parties’ discussions and any access that each party (referred to as a “Receiving Party”) has to the confidential and proprietary information of the other party (referred to as a</w:t>
      </w:r>
      <w:r w:rsidR="003321CA" w:rsidRPr="00D16335">
        <w:rPr>
          <w:sz w:val="20"/>
          <w:szCs w:val="20"/>
          <w:lang w:val="en-US"/>
        </w:rPr>
        <w:t xml:space="preserve"> </w:t>
      </w:r>
      <w:r w:rsidR="00B657DC" w:rsidRPr="00D16335">
        <w:rPr>
          <w:sz w:val="20"/>
          <w:szCs w:val="20"/>
          <w:lang w:val="en-US"/>
        </w:rPr>
        <w:t>“Disclosing Party”) the parties hereto hereby agree as follows:</w:t>
      </w:r>
    </w:p>
    <w:p w14:paraId="51E1A384" w14:textId="77777777" w:rsidR="00771BB0" w:rsidRPr="00D16335" w:rsidRDefault="00771BB0" w:rsidP="002251B3">
      <w:pPr>
        <w:ind w:right="-446"/>
        <w:jc w:val="both"/>
        <w:rPr>
          <w:sz w:val="20"/>
          <w:szCs w:val="20"/>
          <w:lang w:val="en-US"/>
        </w:rPr>
      </w:pPr>
    </w:p>
    <w:p w14:paraId="6A725C94" w14:textId="77777777" w:rsidR="00D807B9" w:rsidRPr="00D16335" w:rsidRDefault="00D807B9" w:rsidP="00D807B9">
      <w:pPr>
        <w:ind w:right="-446"/>
        <w:jc w:val="both"/>
        <w:rPr>
          <w:b/>
          <w:bCs/>
          <w:i/>
          <w:iCs/>
          <w:sz w:val="20"/>
          <w:szCs w:val="20"/>
          <w:u w:val="single"/>
          <w:lang w:val="en-US"/>
        </w:rPr>
      </w:pPr>
      <w:r w:rsidRPr="00D16335">
        <w:rPr>
          <w:b/>
          <w:bCs/>
          <w:i/>
          <w:iCs/>
          <w:sz w:val="20"/>
          <w:szCs w:val="20"/>
          <w:u w:val="single"/>
          <w:lang w:val="en-US"/>
        </w:rPr>
        <w:t>DECLARATION OF AUTHENTICITY, REPRESENTATION, AND NON-FRAUDULENT INTENT</w:t>
      </w:r>
    </w:p>
    <w:p w14:paraId="53132B26" w14:textId="7CE10E1E" w:rsidR="00D807B9" w:rsidRPr="00D16335" w:rsidRDefault="00D807B9" w:rsidP="00D807B9">
      <w:pPr>
        <w:ind w:right="-446"/>
        <w:jc w:val="both"/>
        <w:rPr>
          <w:sz w:val="20"/>
          <w:szCs w:val="20"/>
          <w:lang w:val="en-US"/>
        </w:rPr>
      </w:pPr>
      <w:r w:rsidRPr="00D16335">
        <w:rPr>
          <w:sz w:val="20"/>
          <w:szCs w:val="20"/>
          <w:lang w:val="en-US"/>
        </w:rPr>
        <w:t xml:space="preserve">Declaration Number: attl-mu20250328-19125 </w:t>
      </w:r>
    </w:p>
    <w:p w14:paraId="216B26E6" w14:textId="77777777" w:rsidR="00D807B9" w:rsidRPr="00D16335" w:rsidRDefault="00D807B9" w:rsidP="00D807B9">
      <w:pPr>
        <w:ind w:right="-446"/>
        <w:jc w:val="both"/>
        <w:rPr>
          <w:sz w:val="20"/>
          <w:szCs w:val="20"/>
          <w:lang w:val="en-US"/>
        </w:rPr>
      </w:pPr>
      <w:r w:rsidRPr="00D16335">
        <w:rPr>
          <w:sz w:val="20"/>
          <w:szCs w:val="20"/>
          <w:lang w:val="en-US"/>
        </w:rPr>
        <w:t>This Declaration of Authenticity, Representation, and Non-Fraudulent Intent ("Declaration") is made voluntarily by the undersigned parties in connection with transactions involving the trading of physical metals and ore, facilitated by Mr. Denis Christian CLEMENT trading under the company “About The Trade Limited” registered in the Republic of Mauritius, a commodity broker ("Broker"). The purpose of this Declaration is to affirm the truthfulness, legitimacy, vested interest, and lawful representation of all parties, under penalty of applicable international and national laws, as a prerequisite to entering into a Non-Circumvention, Non-Disclosure Agreement (NCNDA) for full disclosure.</w:t>
      </w:r>
    </w:p>
    <w:p w14:paraId="2F5B57AD" w14:textId="77777777" w:rsidR="00D807B9" w:rsidRPr="00D16335" w:rsidRDefault="00D807B9" w:rsidP="00D807B9">
      <w:pPr>
        <w:ind w:right="-446"/>
        <w:jc w:val="both"/>
        <w:rPr>
          <w:sz w:val="20"/>
          <w:szCs w:val="20"/>
          <w:lang w:val="en-US"/>
        </w:rPr>
      </w:pPr>
    </w:p>
    <w:p w14:paraId="294AA78D" w14:textId="77777777" w:rsidR="00D807B9" w:rsidRPr="00D16335" w:rsidRDefault="00D807B9" w:rsidP="00D807B9">
      <w:pPr>
        <w:ind w:right="-446"/>
        <w:jc w:val="both"/>
        <w:rPr>
          <w:b/>
          <w:bCs/>
          <w:sz w:val="20"/>
          <w:szCs w:val="20"/>
          <w:u w:val="single"/>
          <w:lang w:val="en-US"/>
        </w:rPr>
      </w:pPr>
      <w:r w:rsidRPr="00D16335">
        <w:rPr>
          <w:b/>
          <w:bCs/>
          <w:sz w:val="20"/>
          <w:szCs w:val="20"/>
          <w:u w:val="single"/>
          <w:lang w:val="en-US"/>
        </w:rPr>
        <w:t>DECLARATION</w:t>
      </w:r>
    </w:p>
    <w:p w14:paraId="300AA52A" w14:textId="77777777" w:rsidR="00D807B9" w:rsidRPr="00D16335" w:rsidRDefault="00D807B9" w:rsidP="00D807B9">
      <w:pPr>
        <w:ind w:right="-446"/>
        <w:jc w:val="both"/>
        <w:rPr>
          <w:sz w:val="20"/>
          <w:szCs w:val="20"/>
          <w:lang w:val="en-US"/>
        </w:rPr>
      </w:pPr>
      <w:r w:rsidRPr="00D16335">
        <w:rPr>
          <w:sz w:val="20"/>
          <w:szCs w:val="20"/>
          <w:lang w:val="en-US"/>
        </w:rPr>
        <w:t>The undersigned Parties, jointly and severally, solemnly declare and affirm the following under oath and penalty of perjury:</w:t>
      </w:r>
    </w:p>
    <w:p w14:paraId="236F070A" w14:textId="77777777" w:rsidR="00D807B9" w:rsidRPr="00D16335" w:rsidRDefault="00D807B9" w:rsidP="00D807B9">
      <w:pPr>
        <w:ind w:right="-446"/>
        <w:jc w:val="both"/>
        <w:rPr>
          <w:b/>
          <w:bCs/>
          <w:sz w:val="20"/>
          <w:szCs w:val="20"/>
          <w:lang w:val="en-US"/>
        </w:rPr>
      </w:pPr>
      <w:r w:rsidRPr="00D16335">
        <w:rPr>
          <w:b/>
          <w:bCs/>
          <w:sz w:val="20"/>
          <w:szCs w:val="20"/>
          <w:lang w:val="en-US"/>
        </w:rPr>
        <w:t xml:space="preserve">1. Truthfulness and Genuineness:  </w:t>
      </w:r>
    </w:p>
    <w:p w14:paraId="756DC8BF" w14:textId="77777777" w:rsidR="00D807B9" w:rsidRPr="00D16335" w:rsidRDefault="00D807B9" w:rsidP="00D807B9">
      <w:pPr>
        <w:ind w:right="-446"/>
        <w:jc w:val="both"/>
        <w:rPr>
          <w:sz w:val="20"/>
          <w:szCs w:val="20"/>
          <w:lang w:val="en-US"/>
        </w:rPr>
      </w:pPr>
      <w:r w:rsidRPr="00D16335">
        <w:rPr>
          <w:sz w:val="20"/>
          <w:szCs w:val="20"/>
          <w:lang w:val="en-US"/>
        </w:rPr>
        <w:t xml:space="preserve">   - The Counterparty represents that they are a genuine participant in the commodity trading market, with a vested interest in the proposed transaction(s), and are not acting as a fictitious or fraudulent entity.  </w:t>
      </w:r>
    </w:p>
    <w:p w14:paraId="0FBB377C" w14:textId="34F5E55D" w:rsidR="00D807B9" w:rsidRPr="00D16335" w:rsidRDefault="00D807B9" w:rsidP="00D807B9">
      <w:pPr>
        <w:ind w:right="-446"/>
        <w:jc w:val="both"/>
        <w:rPr>
          <w:sz w:val="20"/>
          <w:szCs w:val="20"/>
          <w:lang w:val="en-US"/>
        </w:rPr>
      </w:pPr>
      <w:r w:rsidRPr="00D16335">
        <w:rPr>
          <w:sz w:val="20"/>
          <w:szCs w:val="20"/>
          <w:lang w:val="en-US"/>
        </w:rPr>
        <w:t xml:space="preserve">   - All information provided to the Broker, including identity, role, and transaction details, is true, accurate, and complete to the best of their knowledge.</w:t>
      </w:r>
    </w:p>
    <w:p w14:paraId="1C4C3956" w14:textId="77777777" w:rsidR="00D807B9" w:rsidRPr="00D16335" w:rsidRDefault="00D807B9" w:rsidP="00D807B9">
      <w:pPr>
        <w:ind w:right="-446"/>
        <w:jc w:val="both"/>
        <w:rPr>
          <w:b/>
          <w:bCs/>
          <w:sz w:val="20"/>
          <w:szCs w:val="20"/>
          <w:lang w:val="en-US"/>
        </w:rPr>
      </w:pPr>
      <w:r w:rsidRPr="00D16335">
        <w:rPr>
          <w:b/>
          <w:bCs/>
          <w:sz w:val="20"/>
          <w:szCs w:val="20"/>
          <w:lang w:val="en-US"/>
        </w:rPr>
        <w:t xml:space="preserve">2. Lawful Representation:  </w:t>
      </w:r>
    </w:p>
    <w:p w14:paraId="33404EF1" w14:textId="77777777" w:rsidR="00D807B9" w:rsidRPr="00D16335" w:rsidRDefault="00D807B9" w:rsidP="00D807B9">
      <w:pPr>
        <w:ind w:right="-446"/>
        <w:jc w:val="both"/>
        <w:rPr>
          <w:sz w:val="20"/>
          <w:szCs w:val="20"/>
          <w:lang w:val="en-US"/>
        </w:rPr>
      </w:pPr>
      <w:r w:rsidRPr="00D16335">
        <w:rPr>
          <w:sz w:val="20"/>
          <w:szCs w:val="20"/>
          <w:lang w:val="en-US"/>
        </w:rPr>
        <w:t xml:space="preserve">   - The Counterparty warrants that they are the actual, authorized representative of the named principal or counterparty (e.g., seller, buyer) they claim to represent, with full legal authority to act on their behalf.  </w:t>
      </w:r>
    </w:p>
    <w:p w14:paraId="45213DF4" w14:textId="77777777" w:rsidR="00D807B9" w:rsidRPr="00D16335" w:rsidRDefault="00D807B9" w:rsidP="00D807B9">
      <w:pPr>
        <w:ind w:right="-446"/>
        <w:jc w:val="both"/>
        <w:rPr>
          <w:sz w:val="20"/>
          <w:szCs w:val="20"/>
          <w:lang w:val="en-US"/>
        </w:rPr>
      </w:pPr>
      <w:r w:rsidRPr="00D16335">
        <w:rPr>
          <w:sz w:val="20"/>
          <w:szCs w:val="20"/>
          <w:lang w:val="en-US"/>
        </w:rPr>
        <w:t xml:space="preserve">   - The Counterparty agrees to provide verifiable proof of such authority (e.g., mandate letter, power of attorney, corporate resolution) within 3 business days upon request by the Broker.</w:t>
      </w:r>
    </w:p>
    <w:p w14:paraId="280FEEEA" w14:textId="77777777" w:rsidR="00D807B9" w:rsidRPr="00D16335" w:rsidRDefault="00D807B9" w:rsidP="00D807B9">
      <w:pPr>
        <w:ind w:right="-446"/>
        <w:jc w:val="both"/>
        <w:rPr>
          <w:b/>
          <w:bCs/>
          <w:sz w:val="20"/>
          <w:szCs w:val="20"/>
          <w:lang w:val="en-US"/>
        </w:rPr>
      </w:pPr>
      <w:r w:rsidRPr="00D16335">
        <w:rPr>
          <w:b/>
          <w:bCs/>
          <w:sz w:val="20"/>
          <w:szCs w:val="20"/>
          <w:lang w:val="en-US"/>
        </w:rPr>
        <w:t xml:space="preserve">3. Non-Fraudulent Intent:  </w:t>
      </w:r>
    </w:p>
    <w:p w14:paraId="064D54CA" w14:textId="77777777" w:rsidR="00D807B9" w:rsidRPr="00D16335" w:rsidRDefault="00D807B9" w:rsidP="00D807B9">
      <w:pPr>
        <w:ind w:right="-446"/>
        <w:jc w:val="both"/>
        <w:rPr>
          <w:sz w:val="20"/>
          <w:szCs w:val="20"/>
          <w:lang w:val="en-US"/>
        </w:rPr>
      </w:pPr>
      <w:r w:rsidRPr="00D16335">
        <w:rPr>
          <w:sz w:val="20"/>
          <w:szCs w:val="20"/>
          <w:lang w:val="en-US"/>
        </w:rPr>
        <w:t xml:space="preserve">   - The Counterparty affirms they are not engaging in fraudulent, deceptive, or misleading practices, including misrepresentation of authority, goods, or intent to bypass agreed terms (e.g., commissions, contracts).  </w:t>
      </w:r>
    </w:p>
    <w:p w14:paraId="5FBA6B53" w14:textId="77777777" w:rsidR="00D807B9" w:rsidRPr="00D16335" w:rsidRDefault="00D807B9" w:rsidP="00D807B9">
      <w:pPr>
        <w:ind w:right="-446"/>
        <w:jc w:val="both"/>
        <w:rPr>
          <w:sz w:val="20"/>
          <w:szCs w:val="20"/>
          <w:lang w:val="en-US"/>
        </w:rPr>
      </w:pPr>
      <w:r w:rsidRPr="00D16335">
        <w:rPr>
          <w:sz w:val="20"/>
          <w:szCs w:val="20"/>
          <w:lang w:val="en-US"/>
        </w:rPr>
        <w:t xml:space="preserve">   - The Counterparty has no intent to defraud the Broker or any other party in the transaction chain.</w:t>
      </w:r>
    </w:p>
    <w:p w14:paraId="0DB433DC" w14:textId="77777777" w:rsidR="00D807B9" w:rsidRPr="00D16335" w:rsidRDefault="00D807B9" w:rsidP="00D807B9">
      <w:pPr>
        <w:ind w:right="-446"/>
        <w:jc w:val="both"/>
        <w:rPr>
          <w:b/>
          <w:bCs/>
          <w:sz w:val="20"/>
          <w:szCs w:val="20"/>
          <w:lang w:val="en-US"/>
        </w:rPr>
      </w:pPr>
      <w:r w:rsidRPr="00D16335">
        <w:rPr>
          <w:b/>
          <w:bCs/>
          <w:sz w:val="20"/>
          <w:szCs w:val="20"/>
          <w:lang w:val="en-US"/>
        </w:rPr>
        <w:t xml:space="preserve">4. Verification and Disclosure:  </w:t>
      </w:r>
    </w:p>
    <w:p w14:paraId="55363731" w14:textId="77777777" w:rsidR="00D807B9" w:rsidRPr="00D16335" w:rsidRDefault="00D807B9" w:rsidP="00D807B9">
      <w:pPr>
        <w:ind w:right="-446"/>
        <w:jc w:val="both"/>
        <w:rPr>
          <w:sz w:val="20"/>
          <w:szCs w:val="20"/>
          <w:lang w:val="en-US"/>
        </w:rPr>
      </w:pPr>
      <w:r w:rsidRPr="00D16335">
        <w:rPr>
          <w:sz w:val="20"/>
          <w:szCs w:val="20"/>
          <w:lang w:val="en-US"/>
        </w:rPr>
        <w:lastRenderedPageBreak/>
        <w:t xml:space="preserve">   - The personal and company details provided above are accurate and may be used by the Broker for due diligence, including verification with governmental or international authorities (e.g., trade registries, Interpol).  </w:t>
      </w:r>
    </w:p>
    <w:p w14:paraId="1BF03C74" w14:textId="77777777" w:rsidR="00D807B9" w:rsidRPr="00D16335" w:rsidRDefault="00D807B9" w:rsidP="00D807B9">
      <w:pPr>
        <w:ind w:right="-446"/>
        <w:jc w:val="both"/>
        <w:rPr>
          <w:sz w:val="20"/>
          <w:szCs w:val="20"/>
          <w:lang w:val="en-US"/>
        </w:rPr>
      </w:pPr>
      <w:r w:rsidRPr="00D16335">
        <w:rPr>
          <w:sz w:val="20"/>
          <w:szCs w:val="20"/>
          <w:lang w:val="en-US"/>
        </w:rPr>
        <w:t xml:space="preserve">   - This Declaration serves as a prelude to signing an NCNDA, under which the Counterparty agrees to provide full disclosure of their company structure, legal representation, and privileged relationships with counterparties within 5 business days of signing this Declaration.</w:t>
      </w:r>
    </w:p>
    <w:p w14:paraId="6A4BE5F6" w14:textId="77777777" w:rsidR="00D807B9" w:rsidRPr="00D16335" w:rsidRDefault="00D807B9" w:rsidP="00D807B9">
      <w:pPr>
        <w:ind w:right="-446"/>
        <w:jc w:val="both"/>
        <w:rPr>
          <w:b/>
          <w:bCs/>
          <w:sz w:val="20"/>
          <w:szCs w:val="20"/>
          <w:lang w:val="en-US"/>
        </w:rPr>
      </w:pPr>
      <w:r w:rsidRPr="00D16335">
        <w:rPr>
          <w:b/>
          <w:bCs/>
          <w:sz w:val="20"/>
          <w:szCs w:val="20"/>
          <w:lang w:val="en-US"/>
        </w:rPr>
        <w:t xml:space="preserve">5. Legal Framework:  </w:t>
      </w:r>
    </w:p>
    <w:p w14:paraId="7CC1F491" w14:textId="77777777" w:rsidR="00D807B9" w:rsidRPr="00D16335" w:rsidRDefault="00D807B9" w:rsidP="00D807B9">
      <w:pPr>
        <w:ind w:right="-446"/>
        <w:jc w:val="both"/>
        <w:rPr>
          <w:sz w:val="20"/>
          <w:szCs w:val="20"/>
          <w:lang w:val="en-US"/>
        </w:rPr>
      </w:pPr>
      <w:r w:rsidRPr="00D16335">
        <w:rPr>
          <w:sz w:val="20"/>
          <w:szCs w:val="20"/>
          <w:lang w:val="en-US"/>
        </w:rPr>
        <w:t xml:space="preserve">   - This Declaration is governed by international legal principles, including the UNIDROIT Principles of International Commercial Contracts (2016) for good faith and fair dealing, and the United Nations Convention Against Corruption (2003) for anti-fraud measures.  </w:t>
      </w:r>
    </w:p>
    <w:p w14:paraId="37D05596" w14:textId="049745FC" w:rsidR="00D807B9" w:rsidRDefault="00D807B9" w:rsidP="00D807B9">
      <w:pPr>
        <w:ind w:right="-446"/>
        <w:jc w:val="both"/>
        <w:rPr>
          <w:sz w:val="20"/>
          <w:szCs w:val="20"/>
          <w:lang w:val="en-US"/>
        </w:rPr>
      </w:pPr>
      <w:r w:rsidRPr="00D16335">
        <w:rPr>
          <w:sz w:val="20"/>
          <w:szCs w:val="20"/>
          <w:lang w:val="en-US"/>
        </w:rPr>
        <w:t xml:space="preserve">   - The governing law for disputes shall be the laws of the Republic of Mauritius, with exclusive jurisdiction in the courts of Mauritius.</w:t>
      </w:r>
    </w:p>
    <w:p w14:paraId="704E782E" w14:textId="63D2B0A3" w:rsidR="00E16F26" w:rsidRPr="00E16F26" w:rsidRDefault="00E16F26" w:rsidP="00E16F26">
      <w:pPr>
        <w:ind w:right="-446"/>
        <w:jc w:val="both"/>
        <w:rPr>
          <w:sz w:val="20"/>
          <w:szCs w:val="20"/>
          <w:lang w:val="en-GB"/>
        </w:rPr>
      </w:pPr>
      <w:r>
        <w:rPr>
          <w:sz w:val="20"/>
          <w:szCs w:val="20"/>
          <w:lang w:val="en-GB"/>
        </w:rPr>
        <w:t xml:space="preserve">-  </w:t>
      </w:r>
      <w:r w:rsidRPr="00E16F26">
        <w:rPr>
          <w:sz w:val="20"/>
          <w:szCs w:val="20"/>
          <w:lang w:val="en-GB"/>
        </w:rPr>
        <w:t>Parties affirm compliance with the U.S. Commodity Exchange Act (CEA) Section 6(c)(1) and CFTC Regulation 180.1, prohibiting fraudulent or manipulative practices in commodity transactions. Any breach may result in enforcement by the CFTC, FSC Mauritius, or other jurisdictional authorities, including civil/criminal penalties.</w:t>
      </w:r>
    </w:p>
    <w:p w14:paraId="102FB369" w14:textId="77777777" w:rsidR="00E16F26" w:rsidRPr="00E16F26" w:rsidRDefault="00E16F26" w:rsidP="00D807B9">
      <w:pPr>
        <w:ind w:right="-446"/>
        <w:jc w:val="both"/>
        <w:rPr>
          <w:sz w:val="20"/>
          <w:szCs w:val="20"/>
          <w:lang w:val="en-GB"/>
        </w:rPr>
      </w:pPr>
    </w:p>
    <w:p w14:paraId="4E703F85" w14:textId="2358D78A" w:rsidR="00D807B9" w:rsidRPr="00D16335" w:rsidRDefault="00D807B9" w:rsidP="00D807B9">
      <w:pPr>
        <w:ind w:right="-446"/>
        <w:jc w:val="both"/>
        <w:rPr>
          <w:b/>
          <w:bCs/>
          <w:sz w:val="20"/>
          <w:szCs w:val="20"/>
          <w:lang w:val="en-US"/>
        </w:rPr>
      </w:pPr>
      <w:r w:rsidRPr="00D16335">
        <w:rPr>
          <w:b/>
          <w:bCs/>
          <w:sz w:val="20"/>
          <w:szCs w:val="20"/>
          <w:lang w:val="en-US"/>
        </w:rPr>
        <w:t xml:space="preserve">6. Penalties and Recourse:  </w:t>
      </w:r>
    </w:p>
    <w:p w14:paraId="4341BDF6" w14:textId="77777777" w:rsidR="00D807B9" w:rsidRPr="00D16335" w:rsidRDefault="00D807B9" w:rsidP="00D807B9">
      <w:pPr>
        <w:ind w:right="-446"/>
        <w:jc w:val="both"/>
        <w:rPr>
          <w:sz w:val="20"/>
          <w:szCs w:val="20"/>
          <w:lang w:val="en-US"/>
        </w:rPr>
      </w:pPr>
      <w:r w:rsidRPr="00D16335">
        <w:rPr>
          <w:sz w:val="20"/>
          <w:szCs w:val="20"/>
          <w:lang w:val="en-US"/>
        </w:rPr>
        <w:t xml:space="preserve">   - Fraudulent Breach: Any false statement, misrepresentation, or fraudulent act by the Counterparty shall render them liable for:  </w:t>
      </w:r>
    </w:p>
    <w:p w14:paraId="4C216EBE" w14:textId="77777777" w:rsidR="00D807B9" w:rsidRPr="00D16335" w:rsidRDefault="00D807B9" w:rsidP="00D807B9">
      <w:pPr>
        <w:ind w:right="-446"/>
        <w:jc w:val="both"/>
        <w:rPr>
          <w:sz w:val="20"/>
          <w:szCs w:val="20"/>
          <w:lang w:val="en-US"/>
        </w:rPr>
      </w:pPr>
      <w:r w:rsidRPr="00D16335">
        <w:rPr>
          <w:sz w:val="20"/>
          <w:szCs w:val="20"/>
          <w:lang w:val="en-US"/>
        </w:rPr>
        <w:t xml:space="preserve">     (a) Civil Damages: Payment of compensatory damages to the Broker, including triple the value of lost profits or commissions, plus legal fees and costs.  </w:t>
      </w:r>
    </w:p>
    <w:p w14:paraId="39A249D6" w14:textId="77777777" w:rsidR="00D807B9" w:rsidRPr="00D16335" w:rsidRDefault="00D807B9" w:rsidP="00D807B9">
      <w:pPr>
        <w:ind w:right="-446"/>
        <w:jc w:val="both"/>
        <w:rPr>
          <w:sz w:val="20"/>
          <w:szCs w:val="20"/>
          <w:lang w:val="en-US"/>
        </w:rPr>
      </w:pPr>
      <w:r w:rsidRPr="00D16335">
        <w:rPr>
          <w:sz w:val="20"/>
          <w:szCs w:val="20"/>
          <w:lang w:val="en-US"/>
        </w:rPr>
        <w:t xml:space="preserve">     (b) Criminal Penalties: Prosecution under applicable laws (e.g., fraud, forgery) in the Counterparty’s jurisdiction or via international cooperation, potentially leading to fines or imprisonment.  </w:t>
      </w:r>
    </w:p>
    <w:p w14:paraId="21F77647" w14:textId="77777777" w:rsidR="00D807B9" w:rsidRPr="00D16335" w:rsidRDefault="00D807B9" w:rsidP="00D807B9">
      <w:pPr>
        <w:ind w:right="-446"/>
        <w:jc w:val="both"/>
        <w:rPr>
          <w:sz w:val="20"/>
          <w:szCs w:val="20"/>
          <w:lang w:val="en-US"/>
        </w:rPr>
      </w:pPr>
      <w:r w:rsidRPr="00D16335">
        <w:rPr>
          <w:sz w:val="20"/>
          <w:szCs w:val="20"/>
          <w:lang w:val="en-US"/>
        </w:rPr>
        <w:t xml:space="preserve">     (c) Reputational Sanctions: Public disclosure of the breach by the Broker to industry networks, trade associations, and regulatory bodies, barring the Counterparty from future dealings.  </w:t>
      </w:r>
    </w:p>
    <w:p w14:paraId="2D814BF9" w14:textId="77777777" w:rsidR="00D807B9" w:rsidRPr="00D16335" w:rsidRDefault="00D807B9" w:rsidP="00D807B9">
      <w:pPr>
        <w:ind w:right="-446"/>
        <w:jc w:val="both"/>
        <w:rPr>
          <w:sz w:val="20"/>
          <w:szCs w:val="20"/>
          <w:lang w:val="en-US"/>
        </w:rPr>
      </w:pPr>
      <w:r w:rsidRPr="00D16335">
        <w:rPr>
          <w:sz w:val="20"/>
          <w:szCs w:val="20"/>
          <w:lang w:val="en-US"/>
        </w:rPr>
        <w:t xml:space="preserve">   - Recourse: The Broker reserves the right to:  </w:t>
      </w:r>
    </w:p>
    <w:p w14:paraId="544C628D" w14:textId="77777777" w:rsidR="00D807B9" w:rsidRPr="00D16335" w:rsidRDefault="00D807B9" w:rsidP="00D807B9">
      <w:pPr>
        <w:ind w:right="-446"/>
        <w:jc w:val="both"/>
        <w:rPr>
          <w:sz w:val="20"/>
          <w:szCs w:val="20"/>
          <w:lang w:val="en-US"/>
        </w:rPr>
      </w:pPr>
      <w:r w:rsidRPr="00D16335">
        <w:rPr>
          <w:sz w:val="20"/>
          <w:szCs w:val="20"/>
          <w:lang w:val="en-US"/>
        </w:rPr>
        <w:t xml:space="preserve">     (a) Terminate all dealings with the Counterparty immediately upon discovery of fraud.  </w:t>
      </w:r>
    </w:p>
    <w:p w14:paraId="116DA5EC" w14:textId="77777777" w:rsidR="00D807B9" w:rsidRPr="00D16335" w:rsidRDefault="00D807B9" w:rsidP="00D807B9">
      <w:pPr>
        <w:ind w:right="-446"/>
        <w:jc w:val="both"/>
        <w:rPr>
          <w:sz w:val="20"/>
          <w:szCs w:val="20"/>
          <w:lang w:val="en-US"/>
        </w:rPr>
      </w:pPr>
      <w:r w:rsidRPr="00D16335">
        <w:rPr>
          <w:sz w:val="20"/>
          <w:szCs w:val="20"/>
          <w:lang w:val="en-US"/>
        </w:rPr>
        <w:t xml:space="preserve">     (b) Report fraudulent behavior to authorities (e.g., police, trade regulators, Interpol) within 10 business days of confirmation.  </w:t>
      </w:r>
    </w:p>
    <w:p w14:paraId="36831B63" w14:textId="77777777" w:rsidR="00D807B9" w:rsidRPr="00D16335" w:rsidRDefault="00D807B9" w:rsidP="00D807B9">
      <w:pPr>
        <w:ind w:right="-446"/>
        <w:jc w:val="both"/>
        <w:rPr>
          <w:sz w:val="20"/>
          <w:szCs w:val="20"/>
          <w:lang w:val="en-US"/>
        </w:rPr>
      </w:pPr>
      <w:r w:rsidRPr="00D16335">
        <w:rPr>
          <w:sz w:val="20"/>
          <w:szCs w:val="20"/>
          <w:lang w:val="en-US"/>
        </w:rPr>
        <w:t xml:space="preserve">     (c) Seek injunctive relief, asset seizure, or enforcement of judgments through courts in Mauritius or the Counterparty’s jurisdiction to recover losses.  </w:t>
      </w:r>
    </w:p>
    <w:p w14:paraId="5EBE77D6" w14:textId="77777777" w:rsidR="00D807B9" w:rsidRPr="00D16335" w:rsidRDefault="00D807B9" w:rsidP="00D807B9">
      <w:pPr>
        <w:ind w:right="-446"/>
        <w:jc w:val="both"/>
        <w:rPr>
          <w:sz w:val="20"/>
          <w:szCs w:val="20"/>
          <w:lang w:val="en-US"/>
        </w:rPr>
      </w:pPr>
      <w:r w:rsidRPr="00D16335">
        <w:rPr>
          <w:sz w:val="20"/>
          <w:szCs w:val="20"/>
          <w:lang w:val="en-US"/>
        </w:rPr>
        <w:t xml:space="preserve">   - Joint Liability: If multiple parties sign as Counterparties, they shall be jointly and severally liable for breaches.</w:t>
      </w:r>
    </w:p>
    <w:p w14:paraId="4C082289" w14:textId="77777777" w:rsidR="00D807B9" w:rsidRPr="00D16335" w:rsidRDefault="00D807B9" w:rsidP="00D807B9">
      <w:pPr>
        <w:ind w:right="-446"/>
        <w:jc w:val="both"/>
        <w:rPr>
          <w:b/>
          <w:bCs/>
          <w:sz w:val="20"/>
          <w:szCs w:val="20"/>
          <w:lang w:val="en-US"/>
        </w:rPr>
      </w:pPr>
      <w:r w:rsidRPr="00D16335">
        <w:rPr>
          <w:b/>
          <w:bCs/>
          <w:sz w:val="20"/>
          <w:szCs w:val="20"/>
          <w:lang w:val="en-US"/>
        </w:rPr>
        <w:t xml:space="preserve">7. Commitment to NCNDA – Preview of Terms:  </w:t>
      </w:r>
    </w:p>
    <w:p w14:paraId="6F21BAC8" w14:textId="77777777" w:rsidR="00D807B9" w:rsidRPr="00D16335" w:rsidRDefault="00D807B9" w:rsidP="00D807B9">
      <w:pPr>
        <w:ind w:right="-446"/>
        <w:jc w:val="both"/>
        <w:rPr>
          <w:sz w:val="20"/>
          <w:szCs w:val="20"/>
          <w:lang w:val="en-US"/>
        </w:rPr>
      </w:pPr>
      <w:r w:rsidRPr="00D16335">
        <w:rPr>
          <w:sz w:val="20"/>
          <w:szCs w:val="20"/>
          <w:lang w:val="en-US"/>
        </w:rPr>
        <w:t xml:space="preserve">   - The Counterparty agrees that signing this Declaration is a condition precedent to entering an NCNDA, which will include:  </w:t>
      </w:r>
    </w:p>
    <w:p w14:paraId="7C0782C3" w14:textId="28802456" w:rsidR="00D807B9" w:rsidRPr="00D16335" w:rsidRDefault="00D807B9" w:rsidP="00D807B9">
      <w:pPr>
        <w:ind w:right="-446"/>
        <w:jc w:val="both"/>
        <w:rPr>
          <w:sz w:val="20"/>
          <w:szCs w:val="20"/>
          <w:lang w:val="en-US"/>
        </w:rPr>
      </w:pPr>
      <w:r w:rsidRPr="00D16335">
        <w:rPr>
          <w:sz w:val="20"/>
          <w:szCs w:val="20"/>
          <w:lang w:val="en-US"/>
        </w:rPr>
        <w:t xml:space="preserve">     (a) Confidentiality Scope: Protection of all transaction-related information (e.g., buyer/seller identities, pricing, contracts) shared by the Broker, with a confidentiality term of 5 years post-termination.  </w:t>
      </w:r>
    </w:p>
    <w:p w14:paraId="473079A3" w14:textId="1F804D68" w:rsidR="00D807B9" w:rsidRPr="00D16335" w:rsidRDefault="00D807B9" w:rsidP="00D807B9">
      <w:pPr>
        <w:ind w:right="-446"/>
        <w:jc w:val="both"/>
        <w:rPr>
          <w:sz w:val="20"/>
          <w:szCs w:val="20"/>
          <w:lang w:val="en-US"/>
        </w:rPr>
      </w:pPr>
      <w:r w:rsidRPr="00D16335">
        <w:rPr>
          <w:sz w:val="20"/>
          <w:szCs w:val="20"/>
          <w:lang w:val="en-US"/>
        </w:rPr>
        <w:t xml:space="preserve">     (b) Non-Circumvention: A prohibition on direct dealings with counterparties introduced by the Broker, effective for 36 months post-termination, with liquidated damages equal to double the </w:t>
      </w:r>
      <w:r w:rsidR="00EB3B2C" w:rsidRPr="00D16335">
        <w:rPr>
          <w:sz w:val="20"/>
          <w:szCs w:val="20"/>
          <w:lang w:val="en-US"/>
        </w:rPr>
        <w:t>commissions bypassed</w:t>
      </w:r>
      <w:r w:rsidRPr="00D16335">
        <w:rPr>
          <w:sz w:val="20"/>
          <w:szCs w:val="20"/>
          <w:lang w:val="en-US"/>
        </w:rPr>
        <w:t xml:space="preserve">.  </w:t>
      </w:r>
    </w:p>
    <w:p w14:paraId="29B7335D" w14:textId="77777777" w:rsidR="00D807B9" w:rsidRPr="00D16335" w:rsidRDefault="00D807B9" w:rsidP="00D807B9">
      <w:pPr>
        <w:ind w:right="-446"/>
        <w:jc w:val="both"/>
        <w:rPr>
          <w:sz w:val="20"/>
          <w:szCs w:val="20"/>
          <w:lang w:val="en-US"/>
        </w:rPr>
      </w:pPr>
      <w:r w:rsidRPr="00D16335">
        <w:rPr>
          <w:sz w:val="20"/>
          <w:szCs w:val="20"/>
          <w:lang w:val="en-US"/>
        </w:rPr>
        <w:t xml:space="preserve">     (c) Disclosure Obligations: Full disclosure of company ownership structure, legal representatives, and mandate agreements within 5 business days of NCNDA execution, under penalty of contract termination and damages.  </w:t>
      </w:r>
    </w:p>
    <w:p w14:paraId="743A45C2" w14:textId="77777777" w:rsidR="00D807B9" w:rsidRPr="00D16335" w:rsidRDefault="00D807B9" w:rsidP="00D807B9">
      <w:pPr>
        <w:ind w:right="-446"/>
        <w:jc w:val="both"/>
        <w:rPr>
          <w:sz w:val="20"/>
          <w:szCs w:val="20"/>
          <w:lang w:val="en-US"/>
        </w:rPr>
      </w:pPr>
      <w:r w:rsidRPr="00D16335">
        <w:rPr>
          <w:sz w:val="20"/>
          <w:szCs w:val="20"/>
          <w:lang w:val="en-US"/>
        </w:rPr>
        <w:t xml:space="preserve">   - The NCNDA will further secure the Broker’s interests and mandate transparency for the transaction.</w:t>
      </w:r>
    </w:p>
    <w:p w14:paraId="7A930E8C" w14:textId="77777777" w:rsidR="00D807B9" w:rsidRPr="00D16335" w:rsidRDefault="00D807B9" w:rsidP="00D807B9">
      <w:pPr>
        <w:ind w:right="-446"/>
        <w:jc w:val="both"/>
        <w:rPr>
          <w:sz w:val="20"/>
          <w:szCs w:val="20"/>
          <w:lang w:val="en-US"/>
        </w:rPr>
      </w:pPr>
    </w:p>
    <w:p w14:paraId="0B99A2F1" w14:textId="77777777" w:rsidR="00D807B9" w:rsidRPr="00D16335" w:rsidRDefault="00D807B9" w:rsidP="00D807B9">
      <w:pPr>
        <w:ind w:right="-446"/>
        <w:jc w:val="both"/>
        <w:rPr>
          <w:b/>
          <w:bCs/>
          <w:sz w:val="20"/>
          <w:szCs w:val="20"/>
          <w:u w:val="single"/>
          <w:lang w:val="en-US"/>
        </w:rPr>
      </w:pPr>
      <w:r w:rsidRPr="00D16335">
        <w:rPr>
          <w:sz w:val="20"/>
          <w:szCs w:val="20"/>
          <w:lang w:val="en-US"/>
        </w:rPr>
        <w:t xml:space="preserve"> </w:t>
      </w:r>
      <w:r w:rsidRPr="00D16335">
        <w:rPr>
          <w:b/>
          <w:bCs/>
          <w:sz w:val="20"/>
          <w:szCs w:val="20"/>
          <w:u w:val="single"/>
          <w:lang w:val="en-US"/>
        </w:rPr>
        <w:t>OATH AND SIGNATURES</w:t>
      </w:r>
    </w:p>
    <w:p w14:paraId="200CA329" w14:textId="77777777" w:rsidR="00D807B9" w:rsidRPr="00D16335" w:rsidRDefault="00D807B9" w:rsidP="00D807B9">
      <w:pPr>
        <w:ind w:right="-446"/>
        <w:jc w:val="both"/>
        <w:rPr>
          <w:sz w:val="20"/>
          <w:szCs w:val="20"/>
          <w:lang w:val="en-US"/>
        </w:rPr>
      </w:pPr>
      <w:r w:rsidRPr="00D16335">
        <w:rPr>
          <w:sz w:val="20"/>
          <w:szCs w:val="20"/>
          <w:lang w:val="en-US"/>
        </w:rPr>
        <w:t>We, the undersigned, declare under penalty of perjury that the foregoing is true and correct to the best of our knowledge, and we execute this Declaration freely and voluntarily to establish trust, transparency, and a foundation for further contractual agreements, including an NCNDA.</w:t>
      </w:r>
    </w:p>
    <w:p w14:paraId="1D6B75BB" w14:textId="77777777" w:rsidR="00D807B9" w:rsidRPr="00D16335" w:rsidRDefault="00D807B9" w:rsidP="00D807B9">
      <w:pPr>
        <w:ind w:right="-446"/>
        <w:jc w:val="both"/>
        <w:rPr>
          <w:sz w:val="20"/>
          <w:szCs w:val="20"/>
          <w:lang w:val="en-US"/>
        </w:rPr>
      </w:pPr>
    </w:p>
    <w:p w14:paraId="42FD27B0" w14:textId="587AE29C" w:rsidR="00D807B9" w:rsidRPr="00D16335" w:rsidRDefault="00D807B9" w:rsidP="00D807B9">
      <w:pPr>
        <w:ind w:right="-446"/>
        <w:jc w:val="both"/>
        <w:rPr>
          <w:b/>
          <w:bCs/>
          <w:i/>
          <w:iCs/>
          <w:sz w:val="20"/>
          <w:szCs w:val="20"/>
          <w:u w:val="single"/>
          <w:lang w:val="en-US"/>
        </w:rPr>
      </w:pPr>
      <w:r w:rsidRPr="00D16335">
        <w:rPr>
          <w:b/>
          <w:bCs/>
          <w:i/>
          <w:iCs/>
          <w:sz w:val="20"/>
          <w:szCs w:val="20"/>
          <w:u w:val="single"/>
          <w:lang w:val="en-US"/>
        </w:rPr>
        <w:t>NCNDA</w:t>
      </w:r>
    </w:p>
    <w:p w14:paraId="3F151FCF" w14:textId="77777777" w:rsidR="00D807B9" w:rsidRPr="00D16335" w:rsidRDefault="00D807B9" w:rsidP="00D807B9">
      <w:pPr>
        <w:ind w:right="-446"/>
        <w:jc w:val="both"/>
        <w:rPr>
          <w:sz w:val="20"/>
          <w:szCs w:val="20"/>
          <w:lang w:val="en-US"/>
        </w:rPr>
      </w:pPr>
    </w:p>
    <w:p w14:paraId="531DDE8B" w14:textId="41AB3F6F" w:rsidR="00B657DC" w:rsidRPr="00D16335" w:rsidRDefault="00B657DC" w:rsidP="002251B3">
      <w:pPr>
        <w:widowControl w:val="0"/>
        <w:autoSpaceDE w:val="0"/>
        <w:autoSpaceDN w:val="0"/>
        <w:adjustRightInd w:val="0"/>
        <w:ind w:right="-446"/>
        <w:jc w:val="both"/>
        <w:rPr>
          <w:sz w:val="20"/>
          <w:szCs w:val="20"/>
          <w:lang w:val="en-US"/>
        </w:rPr>
      </w:pPr>
      <w:r w:rsidRPr="00D16335">
        <w:rPr>
          <w:b/>
          <w:bCs/>
          <w:sz w:val="20"/>
          <w:szCs w:val="20"/>
          <w:lang w:val="en-US"/>
        </w:rPr>
        <w:t xml:space="preserve">1. Information Covered.  </w:t>
      </w:r>
      <w:r w:rsidRPr="00D16335">
        <w:rPr>
          <w:sz w:val="20"/>
          <w:szCs w:val="20"/>
          <w:lang w:val="en-US"/>
        </w:rPr>
        <w:t xml:space="preserve">This Agreement shall apply to all written, oral, electronic or tangible information relating to the Disclosing Party’s </w:t>
      </w:r>
      <w:r w:rsidR="006F4804" w:rsidRPr="00D16335">
        <w:rPr>
          <w:b/>
          <w:bCs/>
          <w:sz w:val="20"/>
          <w:szCs w:val="20"/>
          <w:lang w:val="en-US"/>
        </w:rPr>
        <w:t xml:space="preserve">business referring to the </w:t>
      </w:r>
      <w:r w:rsidR="00495E96">
        <w:rPr>
          <w:b/>
          <w:bCs/>
          <w:sz w:val="20"/>
          <w:szCs w:val="20"/>
          <w:lang w:val="en-US"/>
        </w:rPr>
        <w:t>sale/purchase</w:t>
      </w:r>
      <w:r w:rsidR="006F4804" w:rsidRPr="00D16335">
        <w:rPr>
          <w:b/>
          <w:bCs/>
          <w:sz w:val="20"/>
          <w:szCs w:val="20"/>
          <w:lang w:val="en-US"/>
        </w:rPr>
        <w:t xml:space="preserve"> </w:t>
      </w:r>
      <w:r w:rsidR="006F4804" w:rsidRPr="00E53551">
        <w:rPr>
          <w:b/>
          <w:bCs/>
          <w:sz w:val="20"/>
          <w:szCs w:val="20"/>
          <w:lang w:val="en-US"/>
        </w:rPr>
        <w:t xml:space="preserve">of </w:t>
      </w:r>
      <w:ins w:id="62" w:author="NAJIB ABOULOULA" w:date="2025-06-28T17:07:00Z" w16du:dateUtc="2025-06-28T16:07:00Z">
        <w:r w:rsidR="004215FE" w:rsidRPr="004215FE">
          <w:rPr>
            <w:b/>
            <w:bCs/>
            <w:spacing w:val="-12"/>
            <w:sz w:val="20"/>
            <w:szCs w:val="20"/>
            <w:lang w:val="en-US"/>
            <w:rPrChange w:id="63" w:author="NAJIB ABOULOULA" w:date="2025-06-28T17:07:00Z" w16du:dateUtc="2025-06-28T16:07:00Z">
              <w:rPr>
                <w:spacing w:val="-12"/>
                <w:sz w:val="20"/>
                <w:szCs w:val="20"/>
                <w:lang w:val="en-US"/>
              </w:rPr>
            </w:rPrChange>
          </w:rPr>
          <w:t>Large-Scale Renewable Energy Project in Sierra Leone Based on Solar  Photovoltaics and Battery Storage 80 MWp solar PV park</w:t>
        </w:r>
        <w:r w:rsidR="004215FE">
          <w:rPr>
            <w:b/>
            <w:bCs/>
            <w:sz w:val="20"/>
            <w:szCs w:val="20"/>
            <w:lang w:val="en-US"/>
          </w:rPr>
          <w:t xml:space="preserve"> </w:t>
        </w:r>
      </w:ins>
      <w:del w:id="64" w:author="NAJIB ABOULOULA" w:date="2025-06-28T17:07:00Z" w16du:dateUtc="2025-06-28T16:07:00Z">
        <w:r w:rsidR="006F4804" w:rsidRPr="00E53551" w:rsidDel="004215FE">
          <w:rPr>
            <w:b/>
            <w:bCs/>
            <w:sz w:val="20"/>
            <w:szCs w:val="20"/>
            <w:lang w:val="en-US"/>
          </w:rPr>
          <w:delText>Mining Products &amp; Others (</w:delText>
        </w:r>
        <w:bookmarkStart w:id="65" w:name="_Hlk191907634"/>
        <w:r w:rsidR="008D4ACB" w:rsidRPr="00E53551" w:rsidDel="004215FE">
          <w:rPr>
            <w:b/>
            <w:bCs/>
            <w:spacing w:val="-12"/>
            <w:sz w:val="20"/>
            <w:szCs w:val="20"/>
            <w:lang w:val="en-US"/>
          </w:rPr>
          <w:delText>Gold Metal Dore , Gold Bullion</w:delText>
        </w:r>
        <w:r w:rsidR="008D4ACB" w:rsidRPr="00E53551" w:rsidDel="004215FE">
          <w:rPr>
            <w:b/>
            <w:bCs/>
            <w:sz w:val="20"/>
            <w:szCs w:val="20"/>
            <w:lang w:val="en-US"/>
          </w:rPr>
          <w:delText xml:space="preserve"> , </w:delText>
        </w:r>
        <w:r w:rsidR="00EB3B2C" w:rsidRPr="00E53551" w:rsidDel="004215FE">
          <w:rPr>
            <w:b/>
            <w:bCs/>
            <w:sz w:val="20"/>
            <w:szCs w:val="20"/>
            <w:lang w:val="en-US"/>
          </w:rPr>
          <w:delText xml:space="preserve">Aluminium ingots, </w:delText>
        </w:r>
        <w:r w:rsidR="006F4804" w:rsidRPr="00E53551" w:rsidDel="004215FE">
          <w:rPr>
            <w:b/>
            <w:bCs/>
            <w:sz w:val="20"/>
            <w:szCs w:val="20"/>
            <w:lang w:val="en-US"/>
          </w:rPr>
          <w:delText>Copper ore, Copper Concentrate, Copper Cathodes, Copper SX EW plan</w:delText>
        </w:r>
        <w:r w:rsidR="00881CE5" w:rsidRPr="00E53551" w:rsidDel="004215FE">
          <w:rPr>
            <w:b/>
            <w:bCs/>
            <w:sz w:val="20"/>
            <w:szCs w:val="20"/>
            <w:lang w:val="en-US"/>
          </w:rPr>
          <w:delText xml:space="preserve">t, Alu ingot </w:delText>
        </w:r>
        <w:bookmarkEnd w:id="65"/>
        <w:r w:rsidR="006F4804" w:rsidRPr="00E53551" w:rsidDel="004215FE">
          <w:rPr>
            <w:b/>
            <w:bCs/>
            <w:sz w:val="20"/>
            <w:szCs w:val="20"/>
            <w:lang w:val="en-US"/>
          </w:rPr>
          <w:delText xml:space="preserve">) </w:delText>
        </w:r>
      </w:del>
      <w:r w:rsidR="006F4804" w:rsidRPr="00E53551">
        <w:rPr>
          <w:b/>
          <w:bCs/>
          <w:sz w:val="20"/>
          <w:szCs w:val="20"/>
          <w:lang w:val="en-US"/>
        </w:rPr>
        <w:t>and projects to be discussed between the Parties</w:t>
      </w:r>
      <w:r w:rsidR="00B6042F" w:rsidRPr="00E53551">
        <w:rPr>
          <w:sz w:val="20"/>
          <w:szCs w:val="20"/>
          <w:lang w:val="en-US"/>
        </w:rPr>
        <w:t>,</w:t>
      </w:r>
      <w:r w:rsidRPr="00E53551">
        <w:rPr>
          <w:sz w:val="20"/>
          <w:szCs w:val="20"/>
          <w:lang w:val="en-US"/>
        </w:rPr>
        <w:t xml:space="preserve"> including,</w:t>
      </w:r>
      <w:r w:rsidRPr="00D16335">
        <w:rPr>
          <w:sz w:val="20"/>
          <w:szCs w:val="20"/>
          <w:lang w:val="en-US"/>
        </w:rPr>
        <w:t xml:space="preserve"> without limitation, computer programs, technical drawings, algorithms, names and expertise of employees and consultants, know-how, processes, ideas, inventions (whether patentable or not), schematics, customer information and data, and other technical, business, financial, customer, and product development plans, forecasts, strategies and information, to the extent previously, presently, or subsequently disclosed to the Receiving Party in the manner hereinafter described (the “Proprietary Information” of the Disclosing Party). “Proprietary Information” also </w:t>
      </w:r>
      <w:r w:rsidRPr="00D16335">
        <w:rPr>
          <w:sz w:val="20"/>
          <w:szCs w:val="20"/>
          <w:lang w:val="en-US"/>
        </w:rPr>
        <w:lastRenderedPageBreak/>
        <w:t xml:space="preserve">includes the manner in which any such information may be combined with other </w:t>
      </w:r>
      <w:r w:rsidR="003C5E35" w:rsidRPr="00D16335">
        <w:rPr>
          <w:sz w:val="20"/>
          <w:szCs w:val="20"/>
          <w:lang w:val="en-US"/>
        </w:rPr>
        <w:t>information or</w:t>
      </w:r>
      <w:r w:rsidRPr="00D16335">
        <w:rPr>
          <w:sz w:val="20"/>
          <w:szCs w:val="20"/>
          <w:lang w:val="en-US"/>
        </w:rPr>
        <w:t xml:space="preserve"> synthesized or used by the Disclosing Party. Proprietary Information may be disclosed: (a) in writing; (b) by delivery of items; (c) by authorized access to information, such as may be contained in a database; or (d) by oral and/or visual presentation. All materials containing Proprietary Information must have a restrictive marking of the Disclosing Party at the time of disclosure. Proprietary Information disclosed orally must be summarized in a writing provided to the Receiving Party within thirty (30) days of disclosure. The Disclosing Party shall not discl</w:t>
      </w:r>
      <w:r w:rsidR="00B352BF" w:rsidRPr="00D16335">
        <w:rPr>
          <w:sz w:val="20"/>
          <w:szCs w:val="20"/>
          <w:lang w:val="en-US"/>
        </w:rPr>
        <w:t xml:space="preserve">ose any Proprietary Information </w:t>
      </w:r>
      <w:r w:rsidRPr="00D16335">
        <w:rPr>
          <w:sz w:val="20"/>
          <w:szCs w:val="20"/>
          <w:lang w:val="en-US"/>
        </w:rPr>
        <w:t>which it does not have the right to disclose to Receiving Party.</w:t>
      </w:r>
    </w:p>
    <w:p w14:paraId="3BEF5DC7" w14:textId="14AD1F6B" w:rsidR="00B657DC" w:rsidRPr="00D16335" w:rsidRDefault="00B657DC" w:rsidP="002251B3">
      <w:pPr>
        <w:widowControl w:val="0"/>
        <w:autoSpaceDE w:val="0"/>
        <w:autoSpaceDN w:val="0"/>
        <w:adjustRightInd w:val="0"/>
        <w:ind w:right="-446"/>
        <w:jc w:val="both"/>
        <w:rPr>
          <w:sz w:val="20"/>
          <w:szCs w:val="20"/>
          <w:lang w:val="en-US"/>
        </w:rPr>
      </w:pPr>
      <w:r w:rsidRPr="00D16335">
        <w:rPr>
          <w:sz w:val="20"/>
          <w:szCs w:val="20"/>
          <w:lang w:val="en-US"/>
        </w:rPr>
        <w:t> </w:t>
      </w:r>
    </w:p>
    <w:p w14:paraId="68ED689E" w14:textId="233F1068" w:rsidR="00B657DC" w:rsidRPr="00D16335" w:rsidRDefault="00B657DC" w:rsidP="002251B3">
      <w:pPr>
        <w:widowControl w:val="0"/>
        <w:autoSpaceDE w:val="0"/>
        <w:autoSpaceDN w:val="0"/>
        <w:adjustRightInd w:val="0"/>
        <w:ind w:right="-446"/>
        <w:jc w:val="both"/>
        <w:rPr>
          <w:sz w:val="20"/>
          <w:szCs w:val="20"/>
          <w:lang w:val="en-US"/>
        </w:rPr>
      </w:pPr>
      <w:r w:rsidRPr="00D16335">
        <w:rPr>
          <w:sz w:val="20"/>
          <w:szCs w:val="20"/>
          <w:lang w:val="en-US"/>
        </w:rPr>
        <w:t>Notwithstanding the foregoing, and without granting any right or license, each Disclosing Part</w:t>
      </w:r>
      <w:r w:rsidR="003C5E35" w:rsidRPr="00D16335">
        <w:rPr>
          <w:sz w:val="20"/>
          <w:szCs w:val="20"/>
          <w:lang w:val="en-US"/>
        </w:rPr>
        <w:t>y</w:t>
      </w:r>
      <w:r w:rsidRPr="00D16335">
        <w:rPr>
          <w:sz w:val="20"/>
          <w:szCs w:val="20"/>
          <w:lang w:val="en-US"/>
        </w:rPr>
        <w:t xml:space="preserve"> acknowledges and agrees that this Agreement shall not apply to Proprietary Information that the Receiving Party can document through competent written evidence (i) is or (through no improper action or inaction by the Receiving party or any affiliate, agent, consultant or employee of the Receiving Party) becomes generally known to the public (except that Proprietary Information shall not be deemed to be in the public domain merely because any part thereof is embodied in a product sold or distributed to the public); (ii) was in its possession or known by it prior to receipt from the Disclosing Party; (iii) was rightfully disclosed to it by a third party without restrictions; or (iv) was independently developed without use of any Proprietary Information of the Disclosing Party, by employees of the Receiving Party who have had no access to such information, with the Receiving Party bearing the burden of proving such independent development.</w:t>
      </w:r>
    </w:p>
    <w:p w14:paraId="05732E04" w14:textId="4975174D" w:rsidR="003C5E35" w:rsidRPr="00D16335" w:rsidRDefault="003C5E35" w:rsidP="002251B3">
      <w:pPr>
        <w:widowControl w:val="0"/>
        <w:autoSpaceDE w:val="0"/>
        <w:autoSpaceDN w:val="0"/>
        <w:adjustRightInd w:val="0"/>
        <w:ind w:right="-446"/>
        <w:jc w:val="both"/>
        <w:rPr>
          <w:sz w:val="20"/>
          <w:szCs w:val="20"/>
          <w:lang w:val="en-US"/>
        </w:rPr>
      </w:pPr>
    </w:p>
    <w:p w14:paraId="48375F67" w14:textId="4A9950A5" w:rsidR="00680B7E" w:rsidRPr="00D16335" w:rsidRDefault="00B657DC" w:rsidP="002251B3">
      <w:pPr>
        <w:widowControl w:val="0"/>
        <w:autoSpaceDE w:val="0"/>
        <w:autoSpaceDN w:val="0"/>
        <w:adjustRightInd w:val="0"/>
        <w:ind w:right="-446"/>
        <w:jc w:val="both"/>
        <w:rPr>
          <w:sz w:val="20"/>
          <w:szCs w:val="20"/>
          <w:lang w:val="en-US"/>
        </w:rPr>
      </w:pPr>
      <w:r w:rsidRPr="00D16335">
        <w:rPr>
          <w:b/>
          <w:bCs/>
          <w:sz w:val="20"/>
          <w:szCs w:val="20"/>
          <w:lang w:val="en-US"/>
        </w:rPr>
        <w:t xml:space="preserve">2. The Receiving Party’s Obligations.  </w:t>
      </w:r>
      <w:r w:rsidRPr="00D16335">
        <w:rPr>
          <w:sz w:val="20"/>
          <w:szCs w:val="20"/>
          <w:lang w:val="en-US"/>
        </w:rPr>
        <w:t xml:space="preserve">The Receiving Party agrees (i) to hold the Disclosing Party’s Proprietary Information in strict confidence and to take all reasonable precautions to protect such Proprietary Information (including, without limitation, all precautions that the Receiving Party employs with respect to its most confidential materials); (ii) not to divulge any such Proprietary Information to any third person; (iii) not to make any use whatsoever of such Proprietary Information except to evaluate the Proprietary Information internally and directly in connection with the Purpose; (iv) not to remove or export from </w:t>
      </w:r>
      <w:r w:rsidR="008E732A" w:rsidRPr="00D16335">
        <w:rPr>
          <w:sz w:val="20"/>
          <w:szCs w:val="20"/>
          <w:lang w:val="en-US"/>
        </w:rPr>
        <w:t>origin</w:t>
      </w:r>
      <w:r w:rsidRPr="00D16335">
        <w:rPr>
          <w:sz w:val="20"/>
          <w:szCs w:val="20"/>
          <w:lang w:val="en-US"/>
        </w:rPr>
        <w:t xml:space="preserve"> or re-export any such Proprietary Information or any direct product thereof, except in compliance with, and with all licenses and approvals required under applicable </w:t>
      </w:r>
      <w:r w:rsidR="008E732A" w:rsidRPr="00D16335">
        <w:rPr>
          <w:sz w:val="20"/>
          <w:szCs w:val="20"/>
          <w:lang w:val="en-US"/>
        </w:rPr>
        <w:t>origin</w:t>
      </w:r>
      <w:r w:rsidRPr="00D16335">
        <w:rPr>
          <w:sz w:val="20"/>
          <w:szCs w:val="20"/>
          <w:lang w:val="en-US"/>
        </w:rPr>
        <w:t xml:space="preserve"> and foreign export laws and regulations, including, without limitation, those of the Department of Commerce</w:t>
      </w:r>
      <w:r w:rsidR="008E732A" w:rsidRPr="00D16335">
        <w:rPr>
          <w:sz w:val="20"/>
          <w:szCs w:val="20"/>
          <w:lang w:val="en-US"/>
        </w:rPr>
        <w:t xml:space="preserve"> of the country of origin</w:t>
      </w:r>
      <w:r w:rsidRPr="00D16335">
        <w:rPr>
          <w:sz w:val="20"/>
          <w:szCs w:val="20"/>
          <w:lang w:val="en-US"/>
        </w:rPr>
        <w:t>; and (v) not to reverse engineer any such Proprietary Information or, except as strictly permitted herein, copy the same. The Receiving Party may make disclosures required by court order provided that Receiving Party uses best efforts to limit disclosure and to obtain confidential treatment or a protective order and has provided the Disclosing Party advanced notice and has allowed the Disclosing Party to participate in the proceedings. Any employee to whom the Receiving Party gives access to any such Proprietary Information must have a legitimate “need to know” such Proprietary Information, must be reasonably acceptable to the Disclosing Party, and shall be bound in writing for the Disclosing Party’s benefit to maintain the confidentiality of, and not to use, the Disclosing Party’s Proprietary Information under terms and conditions no less stringent than those set forth in this Agreement.</w:t>
      </w:r>
    </w:p>
    <w:p w14:paraId="4DA0CC19" w14:textId="77777777" w:rsidR="00920C79" w:rsidRPr="00D16335" w:rsidRDefault="00920C79" w:rsidP="002251B3">
      <w:pPr>
        <w:widowControl w:val="0"/>
        <w:autoSpaceDE w:val="0"/>
        <w:autoSpaceDN w:val="0"/>
        <w:adjustRightInd w:val="0"/>
        <w:ind w:right="-446"/>
        <w:jc w:val="both"/>
        <w:rPr>
          <w:b/>
          <w:bCs/>
          <w:sz w:val="20"/>
          <w:szCs w:val="20"/>
          <w:lang w:val="en-US"/>
        </w:rPr>
      </w:pPr>
    </w:p>
    <w:p w14:paraId="6290C38D" w14:textId="4B6C909A" w:rsidR="00B657DC" w:rsidRPr="00D16335" w:rsidRDefault="00B657DC" w:rsidP="002251B3">
      <w:pPr>
        <w:widowControl w:val="0"/>
        <w:autoSpaceDE w:val="0"/>
        <w:autoSpaceDN w:val="0"/>
        <w:adjustRightInd w:val="0"/>
        <w:ind w:right="-446"/>
        <w:jc w:val="both"/>
        <w:rPr>
          <w:sz w:val="20"/>
          <w:szCs w:val="20"/>
          <w:lang w:val="en-US"/>
        </w:rPr>
      </w:pPr>
      <w:r w:rsidRPr="00D16335">
        <w:rPr>
          <w:b/>
          <w:bCs/>
          <w:sz w:val="20"/>
          <w:szCs w:val="20"/>
          <w:lang w:val="en-US"/>
        </w:rPr>
        <w:t xml:space="preserve">3. Return of Proprietary Information.  </w:t>
      </w:r>
      <w:r w:rsidRPr="00D16335">
        <w:rPr>
          <w:sz w:val="20"/>
          <w:szCs w:val="20"/>
          <w:lang w:val="en-US"/>
        </w:rPr>
        <w:t>Immediately upon (i) the decision by</w:t>
      </w:r>
      <w:r w:rsidR="00680B7E" w:rsidRPr="00D16335">
        <w:rPr>
          <w:sz w:val="20"/>
          <w:szCs w:val="20"/>
          <w:lang w:val="en-US"/>
        </w:rPr>
        <w:t xml:space="preserve"> either party not to enter into </w:t>
      </w:r>
      <w:r w:rsidRPr="00D16335">
        <w:rPr>
          <w:sz w:val="20"/>
          <w:szCs w:val="20"/>
          <w:lang w:val="en-US"/>
        </w:rPr>
        <w:t xml:space="preserve">the strategic relationship comprising the Purpose, or (ii) a request by the Disclosing Party at any time (which will be effective if actually received or three days after it is mailed by registered or certified mail, postage prepaid and return receipt requested, to the Receiving Party’s address herein), the Receiving Party will return to the Disclosing Party all Proprietary Information of the Disclosing Party and all documents or media containing any such Proprietary Information and any and all copies or extracts thereof or, at the option of the Disclosing Party, shall destroy all Proprietary Information of the Disclosing Party and provide a certificate executed by the Receiving Party attesting to the destruction of said material. That portion of Proprietary Information that has been incorporated into analyses, compilations, comparisons, studies or other documents prepared by the Receiving Party shall be held by it and kept confidential as provided </w:t>
      </w:r>
      <w:r w:rsidR="003C5E35" w:rsidRPr="00D16335">
        <w:rPr>
          <w:sz w:val="20"/>
          <w:szCs w:val="20"/>
          <w:lang w:val="en-US"/>
        </w:rPr>
        <w:t>herein or</w:t>
      </w:r>
      <w:r w:rsidRPr="00D16335">
        <w:rPr>
          <w:sz w:val="20"/>
          <w:szCs w:val="20"/>
          <w:lang w:val="en-US"/>
        </w:rPr>
        <w:t xml:space="preserve"> shall be destroyed.</w:t>
      </w:r>
    </w:p>
    <w:p w14:paraId="57FC719D" w14:textId="77777777" w:rsidR="00EF4130" w:rsidRPr="00D16335" w:rsidRDefault="00EF4130" w:rsidP="002251B3">
      <w:pPr>
        <w:widowControl w:val="0"/>
        <w:autoSpaceDE w:val="0"/>
        <w:autoSpaceDN w:val="0"/>
        <w:adjustRightInd w:val="0"/>
        <w:ind w:right="-446"/>
        <w:jc w:val="both"/>
        <w:rPr>
          <w:sz w:val="20"/>
          <w:szCs w:val="20"/>
          <w:lang w:val="en-US"/>
        </w:rPr>
      </w:pPr>
    </w:p>
    <w:p w14:paraId="66AADE93" w14:textId="0A9F6EED" w:rsidR="00B657DC" w:rsidRPr="00D16335" w:rsidRDefault="00B657DC" w:rsidP="002251B3">
      <w:pPr>
        <w:widowControl w:val="0"/>
        <w:autoSpaceDE w:val="0"/>
        <w:autoSpaceDN w:val="0"/>
        <w:adjustRightInd w:val="0"/>
        <w:ind w:right="-446"/>
        <w:jc w:val="both"/>
        <w:rPr>
          <w:sz w:val="20"/>
          <w:szCs w:val="20"/>
          <w:lang w:val="en-US"/>
        </w:rPr>
      </w:pPr>
      <w:r w:rsidRPr="00D16335">
        <w:rPr>
          <w:b/>
          <w:bCs/>
          <w:sz w:val="20"/>
          <w:szCs w:val="20"/>
          <w:lang w:val="en-US"/>
        </w:rPr>
        <w:t xml:space="preserve">4. No Warranty; No Required Disclosure or Transaction; No License.  </w:t>
      </w:r>
      <w:r w:rsidRPr="00D16335">
        <w:rPr>
          <w:sz w:val="20"/>
          <w:szCs w:val="20"/>
          <w:lang w:val="en-US"/>
        </w:rPr>
        <w:t>The Receiving Party understands that (i) all Proprietary Information is provided “as is” with no warranties, express, implied or otherwise regarding the accuracy or completeness of such information, (ii) nothing herein requires the disclosure of any Proprietary Information of the Disclosing Party, which shall be disclosed, if at all, solely at the option of the Disclosing Party (in particular, but without limitation, any disclosure is subject to compliance with export control laws and regulations), and (iii) nothing herein requires the Disclosing Party to proceed with any proposed transaction or relationship in connection with which Proprietary Information may be disclosed. The parties recognize and agree that nothing in this Agreement shall be construed as a grant of any property rights to the Receiving Party, by license or otherwise, to any Proprietary Information disclosed pursuant to this Agreement, any invention or patent right that has been issued or may be issued,</w:t>
      </w:r>
      <w:r w:rsidR="00B71146" w:rsidRPr="00D16335">
        <w:rPr>
          <w:sz w:val="20"/>
          <w:szCs w:val="20"/>
          <w:lang w:val="en-US"/>
        </w:rPr>
        <w:t xml:space="preserve"> </w:t>
      </w:r>
      <w:r w:rsidRPr="00D16335">
        <w:rPr>
          <w:sz w:val="20"/>
          <w:szCs w:val="20"/>
          <w:lang w:val="en-US"/>
        </w:rPr>
        <w:t>or any copyright or other rights based on the Proprietary Information.</w:t>
      </w:r>
    </w:p>
    <w:p w14:paraId="216F3A3D" w14:textId="379A342E" w:rsidR="00EF4130" w:rsidRPr="00D16335" w:rsidRDefault="00EF4130" w:rsidP="002251B3">
      <w:pPr>
        <w:widowControl w:val="0"/>
        <w:autoSpaceDE w:val="0"/>
        <w:autoSpaceDN w:val="0"/>
        <w:adjustRightInd w:val="0"/>
        <w:ind w:right="-446"/>
        <w:jc w:val="both"/>
        <w:rPr>
          <w:sz w:val="20"/>
          <w:szCs w:val="20"/>
          <w:lang w:val="en-US"/>
        </w:rPr>
      </w:pPr>
    </w:p>
    <w:p w14:paraId="736F3B0A" w14:textId="67E663B7" w:rsidR="00B6042F" w:rsidRPr="00D16335" w:rsidRDefault="00B6042F" w:rsidP="002251B3">
      <w:pPr>
        <w:widowControl w:val="0"/>
        <w:autoSpaceDE w:val="0"/>
        <w:autoSpaceDN w:val="0"/>
        <w:adjustRightInd w:val="0"/>
        <w:ind w:right="-446"/>
        <w:jc w:val="both"/>
        <w:rPr>
          <w:sz w:val="20"/>
          <w:szCs w:val="20"/>
          <w:lang w:val="en-US"/>
        </w:rPr>
      </w:pPr>
      <w:bookmarkStart w:id="66" w:name="_Hlk32214058"/>
      <w:r w:rsidRPr="00D16335">
        <w:rPr>
          <w:sz w:val="20"/>
          <w:szCs w:val="20"/>
          <w:lang w:val="en-US"/>
        </w:rPr>
        <w:lastRenderedPageBreak/>
        <w:t>The Parties recognize that all information shared by the Disclosing Party does not imply any transfer of intellectual property rights, so that any information, software, ideas, inventions, trademarks, etc., will be intellectual property of the Disclosing Party.</w:t>
      </w:r>
    </w:p>
    <w:bookmarkEnd w:id="66"/>
    <w:p w14:paraId="44298BE3" w14:textId="7DA1A990" w:rsidR="00B657DC" w:rsidRPr="00D16335" w:rsidRDefault="00B657DC" w:rsidP="002251B3">
      <w:pPr>
        <w:widowControl w:val="0"/>
        <w:autoSpaceDE w:val="0"/>
        <w:autoSpaceDN w:val="0"/>
        <w:adjustRightInd w:val="0"/>
        <w:ind w:right="-446"/>
        <w:jc w:val="both"/>
        <w:rPr>
          <w:sz w:val="20"/>
          <w:szCs w:val="20"/>
          <w:lang w:val="en-US"/>
        </w:rPr>
      </w:pPr>
    </w:p>
    <w:p w14:paraId="08E85F2E" w14:textId="77777777" w:rsidR="00B657DC" w:rsidRPr="00D16335" w:rsidRDefault="00B657DC" w:rsidP="002251B3">
      <w:pPr>
        <w:widowControl w:val="0"/>
        <w:autoSpaceDE w:val="0"/>
        <w:autoSpaceDN w:val="0"/>
        <w:adjustRightInd w:val="0"/>
        <w:ind w:right="-446"/>
        <w:jc w:val="both"/>
        <w:rPr>
          <w:sz w:val="20"/>
          <w:szCs w:val="20"/>
          <w:lang w:val="en-US"/>
        </w:rPr>
      </w:pPr>
      <w:r w:rsidRPr="00D16335">
        <w:rPr>
          <w:b/>
          <w:bCs/>
          <w:sz w:val="20"/>
          <w:szCs w:val="20"/>
          <w:lang w:val="en-US"/>
        </w:rPr>
        <w:t xml:space="preserve">5. Confidentiality of Agreement and Purpose.  </w:t>
      </w:r>
      <w:r w:rsidRPr="00D16335">
        <w:rPr>
          <w:sz w:val="20"/>
          <w:szCs w:val="20"/>
          <w:lang w:val="en-US"/>
        </w:rPr>
        <w:t>Except to the extent required by law, neither party shall disclose the Purpose, the existence or subject matter of the negotiations with respect to the Purpose, or this Agreement.</w:t>
      </w:r>
    </w:p>
    <w:p w14:paraId="559827C6" w14:textId="36F84F8D" w:rsidR="00B657DC" w:rsidRPr="00D16335" w:rsidRDefault="00B657DC" w:rsidP="002251B3">
      <w:pPr>
        <w:widowControl w:val="0"/>
        <w:autoSpaceDE w:val="0"/>
        <w:autoSpaceDN w:val="0"/>
        <w:adjustRightInd w:val="0"/>
        <w:ind w:right="-446"/>
        <w:jc w:val="both"/>
        <w:rPr>
          <w:sz w:val="20"/>
          <w:szCs w:val="20"/>
          <w:lang w:val="en-US"/>
        </w:rPr>
      </w:pPr>
      <w:r w:rsidRPr="00D16335">
        <w:rPr>
          <w:sz w:val="20"/>
          <w:szCs w:val="20"/>
          <w:lang w:val="en-US"/>
        </w:rPr>
        <w:t> </w:t>
      </w:r>
    </w:p>
    <w:p w14:paraId="493ABC62" w14:textId="467CF179" w:rsidR="00B657DC" w:rsidRPr="00D16335" w:rsidRDefault="00B657DC" w:rsidP="002251B3">
      <w:pPr>
        <w:widowControl w:val="0"/>
        <w:autoSpaceDE w:val="0"/>
        <w:autoSpaceDN w:val="0"/>
        <w:adjustRightInd w:val="0"/>
        <w:ind w:right="-446"/>
        <w:jc w:val="both"/>
        <w:rPr>
          <w:sz w:val="20"/>
          <w:szCs w:val="20"/>
          <w:lang w:val="en-US"/>
        </w:rPr>
      </w:pPr>
      <w:r w:rsidRPr="00D16335">
        <w:rPr>
          <w:b/>
          <w:bCs/>
          <w:sz w:val="20"/>
          <w:szCs w:val="20"/>
          <w:lang w:val="en-US"/>
        </w:rPr>
        <w:t xml:space="preserve">6. Confidentiality and Non-Solicitation Period.  </w:t>
      </w:r>
      <w:r w:rsidRPr="00D16335">
        <w:rPr>
          <w:sz w:val="20"/>
          <w:szCs w:val="20"/>
          <w:lang w:val="en-US"/>
        </w:rPr>
        <w:t>This Agreement will apply only t</w:t>
      </w:r>
      <w:r w:rsidR="003662E3" w:rsidRPr="00D16335">
        <w:rPr>
          <w:sz w:val="20"/>
          <w:szCs w:val="20"/>
          <w:lang w:val="en-US"/>
        </w:rPr>
        <w:t>o di</w:t>
      </w:r>
      <w:r w:rsidR="00AB1D34" w:rsidRPr="00D16335">
        <w:rPr>
          <w:sz w:val="20"/>
          <w:szCs w:val="20"/>
          <w:lang w:val="en-US"/>
        </w:rPr>
        <w:t>sclosures made within five</w:t>
      </w:r>
      <w:r w:rsidR="00E80FB4" w:rsidRPr="00D16335">
        <w:rPr>
          <w:sz w:val="20"/>
          <w:szCs w:val="20"/>
          <w:lang w:val="en-US"/>
        </w:rPr>
        <w:t xml:space="preserve"> </w:t>
      </w:r>
      <w:r w:rsidR="00AB1D34" w:rsidRPr="00D16335">
        <w:rPr>
          <w:sz w:val="20"/>
          <w:szCs w:val="20"/>
          <w:lang w:val="en-US"/>
        </w:rPr>
        <w:t>(5) year</w:t>
      </w:r>
      <w:r w:rsidRPr="00D16335">
        <w:rPr>
          <w:sz w:val="20"/>
          <w:szCs w:val="20"/>
          <w:lang w:val="en-US"/>
        </w:rPr>
        <w:t xml:space="preserve">s of the Effective Date, provided that the obligations herein with respect to any disclosure made hereunder will continue for a period of </w:t>
      </w:r>
      <w:r w:rsidR="00D262BD" w:rsidRPr="00D16335">
        <w:rPr>
          <w:sz w:val="20"/>
          <w:szCs w:val="20"/>
          <w:lang w:val="en-US"/>
        </w:rPr>
        <w:t>two (2</w:t>
      </w:r>
      <w:r w:rsidRPr="00D16335">
        <w:rPr>
          <w:sz w:val="20"/>
          <w:szCs w:val="20"/>
          <w:lang w:val="en-US"/>
        </w:rPr>
        <w:t xml:space="preserve">) </w:t>
      </w:r>
      <w:r w:rsidR="003662E3" w:rsidRPr="00D16335">
        <w:rPr>
          <w:sz w:val="20"/>
          <w:szCs w:val="20"/>
          <w:lang w:val="en-US"/>
        </w:rPr>
        <w:t xml:space="preserve">more </w:t>
      </w:r>
      <w:r w:rsidRPr="00D16335">
        <w:rPr>
          <w:sz w:val="20"/>
          <w:szCs w:val="20"/>
          <w:lang w:val="en-US"/>
        </w:rPr>
        <w:t>years after the Effective Date, or until such information becomes generally known to the public through no fault of the Recipient, except as otherwise expressly provided herein. Furthermore, for a period of two years from the Effective Date, neither party will directly or indirectly encourage or solicit any employee to leave the employ of the other; provided, however, that the foregoing does not prohibit mass media “want ads” not specifically directed towards employees of a party. Nothing in this Agreement shall be construed as a representation that the Receiving Party will not develop or acquire information that is competitive with, the same as, or similar to Proprietary Information, and subsequently use that developed or acquired information, provided that the Receiving Party does not do so in breach of this Agreement. The Receiving Party’s obligations regarding Residual Knowledge shall be the same as the Receiving Party’s obligations regarding Proprietary Information for a period of two (2) years from the Effective Date. “Residual Knowledge” refers to technologies, know-how, concepts, ideas, or techniques derived from Proprietary Information that is retained in the unaided memories of the Receiving Party’s employees who have had access to Proprietary Information.</w:t>
      </w:r>
    </w:p>
    <w:p w14:paraId="144129BB" w14:textId="77777777" w:rsidR="00590972" w:rsidRPr="00D16335" w:rsidRDefault="00590972" w:rsidP="002251B3">
      <w:pPr>
        <w:widowControl w:val="0"/>
        <w:autoSpaceDE w:val="0"/>
        <w:autoSpaceDN w:val="0"/>
        <w:adjustRightInd w:val="0"/>
        <w:ind w:right="-446"/>
        <w:jc w:val="both"/>
        <w:rPr>
          <w:sz w:val="20"/>
          <w:szCs w:val="20"/>
          <w:lang w:val="en-US"/>
        </w:rPr>
      </w:pPr>
    </w:p>
    <w:p w14:paraId="2EC3173C" w14:textId="1ED15E49" w:rsidR="00920C79" w:rsidRPr="00D16335" w:rsidRDefault="00590972" w:rsidP="002251B3">
      <w:pPr>
        <w:widowControl w:val="0"/>
        <w:autoSpaceDE w:val="0"/>
        <w:autoSpaceDN w:val="0"/>
        <w:adjustRightInd w:val="0"/>
        <w:ind w:right="-446"/>
        <w:jc w:val="both"/>
        <w:rPr>
          <w:sz w:val="20"/>
          <w:szCs w:val="20"/>
          <w:lang w:val="en-US"/>
        </w:rPr>
      </w:pPr>
      <w:r w:rsidRPr="00D16335">
        <w:rPr>
          <w:b/>
          <w:sz w:val="20"/>
          <w:szCs w:val="20"/>
          <w:lang w:val="en-US"/>
        </w:rPr>
        <w:t>7</w:t>
      </w:r>
      <w:r w:rsidRPr="00D16335">
        <w:rPr>
          <w:sz w:val="20"/>
          <w:szCs w:val="20"/>
          <w:lang w:val="en-US"/>
        </w:rPr>
        <w:t xml:space="preserve">. </w:t>
      </w:r>
      <w:r w:rsidRPr="00D16335">
        <w:rPr>
          <w:b/>
          <w:sz w:val="20"/>
          <w:szCs w:val="20"/>
          <w:lang w:val="en-US"/>
        </w:rPr>
        <w:t>Non-Circumvention.</w:t>
      </w:r>
      <w:r w:rsidRPr="00D16335">
        <w:rPr>
          <w:sz w:val="20"/>
          <w:szCs w:val="20"/>
          <w:lang w:val="en-US"/>
        </w:rPr>
        <w:t xml:space="preserve"> The Receiving Party agrees not to contact or initiate contact at any time for any purpose, either directly or indirec</w:t>
      </w:r>
      <w:r w:rsidR="00680B7E" w:rsidRPr="00D16335">
        <w:rPr>
          <w:sz w:val="20"/>
          <w:szCs w:val="20"/>
          <w:lang w:val="en-US"/>
        </w:rPr>
        <w:t>tly, any person related to the P</w:t>
      </w:r>
      <w:r w:rsidRPr="00D16335">
        <w:rPr>
          <w:sz w:val="20"/>
          <w:szCs w:val="20"/>
          <w:lang w:val="en-US"/>
        </w:rPr>
        <w:t>roject or business</w:t>
      </w:r>
      <w:r w:rsidR="00680B7E" w:rsidRPr="00D16335">
        <w:rPr>
          <w:sz w:val="20"/>
          <w:szCs w:val="20"/>
          <w:lang w:val="en-US"/>
        </w:rPr>
        <w:t xml:space="preserve"> opportunities to</w:t>
      </w:r>
      <w:r w:rsidRPr="00D16335">
        <w:rPr>
          <w:sz w:val="20"/>
          <w:szCs w:val="20"/>
          <w:lang w:val="en-US"/>
        </w:rPr>
        <w:t xml:space="preserve"> officers, directors, shareholders, consultants, attorneys, employees, agents, or other affiliates of any Project or business, or any other property or properties whose identity was revealed through the efforts of Disclosing Party, unless such approval is specifically granted in written </w:t>
      </w:r>
      <w:r w:rsidR="00680B7E" w:rsidRPr="00D16335">
        <w:rPr>
          <w:sz w:val="20"/>
          <w:szCs w:val="20"/>
          <w:lang w:val="en-US"/>
        </w:rPr>
        <w:t>form by Disclosing Party on a case-by-case basis. The Receiving party further agrees not to undertake any transaction or a series of transactions of any kind with respect to the Project, business opportunities or to collect any fees in connection with the Project or business opportunities without the express prior written agreement of the Disclosing Party, which agreement may be withheld in Disclosing Party’s sole discretion.</w:t>
      </w:r>
    </w:p>
    <w:p w14:paraId="320D644C" w14:textId="1FD0ABD0" w:rsidR="008E732A" w:rsidRPr="00D16335" w:rsidRDefault="00B657DC" w:rsidP="002251B3">
      <w:pPr>
        <w:widowControl w:val="0"/>
        <w:autoSpaceDE w:val="0"/>
        <w:autoSpaceDN w:val="0"/>
        <w:adjustRightInd w:val="0"/>
        <w:ind w:right="-446"/>
        <w:jc w:val="both"/>
        <w:rPr>
          <w:sz w:val="20"/>
          <w:szCs w:val="20"/>
          <w:lang w:val="en-US"/>
        </w:rPr>
      </w:pPr>
      <w:r w:rsidRPr="00D16335">
        <w:rPr>
          <w:sz w:val="20"/>
          <w:szCs w:val="20"/>
          <w:lang w:val="en-US"/>
        </w:rPr>
        <w:t> </w:t>
      </w:r>
    </w:p>
    <w:p w14:paraId="2A07E59B" w14:textId="476DFC53" w:rsidR="00B657DC" w:rsidRPr="00D16335" w:rsidRDefault="00590972" w:rsidP="002251B3">
      <w:pPr>
        <w:widowControl w:val="0"/>
        <w:autoSpaceDE w:val="0"/>
        <w:autoSpaceDN w:val="0"/>
        <w:adjustRightInd w:val="0"/>
        <w:ind w:right="-446"/>
        <w:jc w:val="both"/>
        <w:rPr>
          <w:sz w:val="20"/>
          <w:szCs w:val="20"/>
          <w:lang w:val="en-US"/>
        </w:rPr>
      </w:pPr>
      <w:r w:rsidRPr="00D16335">
        <w:rPr>
          <w:b/>
          <w:bCs/>
          <w:sz w:val="20"/>
          <w:szCs w:val="20"/>
          <w:lang w:val="en-US"/>
        </w:rPr>
        <w:t>8</w:t>
      </w:r>
      <w:r w:rsidR="00B657DC" w:rsidRPr="00D16335">
        <w:rPr>
          <w:b/>
          <w:bCs/>
          <w:sz w:val="20"/>
          <w:szCs w:val="20"/>
          <w:lang w:val="en-US"/>
        </w:rPr>
        <w:t xml:space="preserve">. Remedies.  </w:t>
      </w:r>
      <w:r w:rsidR="00B657DC" w:rsidRPr="00D16335">
        <w:rPr>
          <w:sz w:val="20"/>
          <w:szCs w:val="20"/>
          <w:lang w:val="en-US"/>
        </w:rPr>
        <w:t>The Receiving Party acknowledges and agrees that, due to the unique nature of the Disclosing Party’s Proprietary Information, there can be no adequate remedy at law for any breach of its obligations hereunder, that any such breach may allow the Receiving Party or their parties to unfairly compete with the Disclosing Party resulting in irreparable harm to the Disclosing Party, and therefore, that upon any such breach or any threat thereof, the Disclosing Party shall be entitled to appropria</w:t>
      </w:r>
      <w:r w:rsidR="00680B7E" w:rsidRPr="00D16335">
        <w:rPr>
          <w:sz w:val="20"/>
          <w:szCs w:val="20"/>
          <w:lang w:val="en-US"/>
        </w:rPr>
        <w:t xml:space="preserve">te equitable </w:t>
      </w:r>
      <w:r w:rsidR="00B657DC" w:rsidRPr="00D16335">
        <w:rPr>
          <w:sz w:val="20"/>
          <w:szCs w:val="20"/>
          <w:lang w:val="en-US"/>
        </w:rPr>
        <w:t>relief, without the posting of a bond, in addition to whatever remedi</w:t>
      </w:r>
      <w:r w:rsidR="00680B7E" w:rsidRPr="00D16335">
        <w:rPr>
          <w:sz w:val="20"/>
          <w:szCs w:val="20"/>
          <w:lang w:val="en-US"/>
        </w:rPr>
        <w:t xml:space="preserve">es it may have at law and to be </w:t>
      </w:r>
      <w:r w:rsidR="00B657DC" w:rsidRPr="00D16335">
        <w:rPr>
          <w:sz w:val="20"/>
          <w:szCs w:val="20"/>
          <w:lang w:val="en-US"/>
        </w:rPr>
        <w:t>indemnified by the Receiving Party against any loss or harm, including, without limitations, attorney’s fees, in connection with any breach of or enforcement of the Receiving Party’s obligations hereunder or the unauthorized use or release of any such Proprietary Information. The Receiving Party will notify the Disclosing Party in writing immediately upon the occurrence of any such unauthorized release or other breach of which it is aware</w:t>
      </w:r>
      <w:r w:rsidR="00D819DD" w:rsidRPr="00D16335">
        <w:rPr>
          <w:sz w:val="20"/>
          <w:szCs w:val="20"/>
          <w:lang w:val="en-US"/>
        </w:rPr>
        <w:t xml:space="preserve"> for an amicable solution within 30 (thirty) days and in case the Parties do not reach an agreement, start a </w:t>
      </w:r>
      <w:r w:rsidR="00AA46F0" w:rsidRPr="00D16335">
        <w:rPr>
          <w:sz w:val="20"/>
          <w:szCs w:val="20"/>
          <w:lang w:val="en-US"/>
        </w:rPr>
        <w:t>legal process</w:t>
      </w:r>
      <w:r w:rsidR="00D819DD" w:rsidRPr="00D16335">
        <w:rPr>
          <w:sz w:val="20"/>
          <w:szCs w:val="20"/>
          <w:lang w:val="en-US"/>
        </w:rPr>
        <w:t xml:space="preserve"> to solve it</w:t>
      </w:r>
      <w:r w:rsidR="00B657DC" w:rsidRPr="00D16335">
        <w:rPr>
          <w:sz w:val="20"/>
          <w:szCs w:val="20"/>
          <w:lang w:val="en-US"/>
        </w:rPr>
        <w:t>.</w:t>
      </w:r>
    </w:p>
    <w:p w14:paraId="6175D145" w14:textId="7FEA2B17" w:rsidR="00AA46F0" w:rsidRPr="00D16335" w:rsidRDefault="00AA46F0" w:rsidP="002251B3">
      <w:pPr>
        <w:widowControl w:val="0"/>
        <w:autoSpaceDE w:val="0"/>
        <w:autoSpaceDN w:val="0"/>
        <w:adjustRightInd w:val="0"/>
        <w:ind w:right="-446"/>
        <w:jc w:val="both"/>
        <w:rPr>
          <w:sz w:val="20"/>
          <w:szCs w:val="20"/>
          <w:lang w:val="en-US"/>
        </w:rPr>
      </w:pPr>
    </w:p>
    <w:p w14:paraId="55840831" w14:textId="53C383BB" w:rsidR="00AA46F0" w:rsidRPr="00D16335" w:rsidRDefault="00AA46F0" w:rsidP="002251B3">
      <w:pPr>
        <w:widowControl w:val="0"/>
        <w:autoSpaceDE w:val="0"/>
        <w:autoSpaceDN w:val="0"/>
        <w:adjustRightInd w:val="0"/>
        <w:ind w:right="-446"/>
        <w:jc w:val="both"/>
        <w:rPr>
          <w:sz w:val="20"/>
          <w:szCs w:val="20"/>
          <w:lang w:val="en-US"/>
        </w:rPr>
      </w:pPr>
      <w:r w:rsidRPr="00D16335">
        <w:rPr>
          <w:sz w:val="20"/>
          <w:szCs w:val="20"/>
          <w:lang w:val="en-US"/>
        </w:rPr>
        <w:t xml:space="preserve">Upon any breach or dispute regarding the interpretation or enforcement of this Agreement, the parties shall submit the matter to binding arbitration. In the case of any breach of this Agreement, </w:t>
      </w:r>
      <w:r w:rsidR="0063124D" w:rsidRPr="00D16335">
        <w:rPr>
          <w:sz w:val="20"/>
          <w:szCs w:val="20"/>
          <w:lang w:val="en-US"/>
        </w:rPr>
        <w:t xml:space="preserve">the defaulting party </w:t>
      </w:r>
      <w:r w:rsidRPr="00D16335">
        <w:rPr>
          <w:sz w:val="20"/>
          <w:szCs w:val="20"/>
          <w:lang w:val="en-US"/>
        </w:rPr>
        <w:t>will pay to the other party (I) the non-circumvention damages; (ii) all losses and/or breach; (iii) all expenses incurred in enforcing any legal remedy and/or right(s) based upon or arising out of this Agreement.</w:t>
      </w:r>
    </w:p>
    <w:p w14:paraId="0C0026E1" w14:textId="44EBD167" w:rsidR="00B657DC" w:rsidRPr="00D16335" w:rsidRDefault="00B657DC" w:rsidP="002251B3">
      <w:pPr>
        <w:widowControl w:val="0"/>
        <w:autoSpaceDE w:val="0"/>
        <w:autoSpaceDN w:val="0"/>
        <w:adjustRightInd w:val="0"/>
        <w:ind w:right="-446"/>
        <w:jc w:val="both"/>
        <w:rPr>
          <w:sz w:val="20"/>
          <w:szCs w:val="20"/>
          <w:lang w:val="en-US"/>
        </w:rPr>
      </w:pPr>
      <w:r w:rsidRPr="00D16335">
        <w:rPr>
          <w:sz w:val="20"/>
          <w:szCs w:val="20"/>
          <w:lang w:val="en-US"/>
        </w:rPr>
        <w:t> </w:t>
      </w:r>
    </w:p>
    <w:p w14:paraId="4352C9E2" w14:textId="353963EB" w:rsidR="00B657DC" w:rsidRPr="00D16335" w:rsidRDefault="00590972" w:rsidP="002251B3">
      <w:pPr>
        <w:widowControl w:val="0"/>
        <w:autoSpaceDE w:val="0"/>
        <w:autoSpaceDN w:val="0"/>
        <w:adjustRightInd w:val="0"/>
        <w:ind w:right="-446"/>
        <w:jc w:val="both"/>
        <w:rPr>
          <w:sz w:val="20"/>
          <w:szCs w:val="20"/>
          <w:lang w:val="en-US"/>
        </w:rPr>
      </w:pPr>
      <w:r w:rsidRPr="00D16335">
        <w:rPr>
          <w:b/>
          <w:bCs/>
          <w:sz w:val="20"/>
          <w:szCs w:val="20"/>
          <w:lang w:val="en-US"/>
        </w:rPr>
        <w:t xml:space="preserve">9. </w:t>
      </w:r>
      <w:r w:rsidR="00B657DC" w:rsidRPr="00D16335">
        <w:rPr>
          <w:b/>
          <w:bCs/>
          <w:sz w:val="20"/>
          <w:szCs w:val="20"/>
          <w:lang w:val="en-US"/>
        </w:rPr>
        <w:t xml:space="preserve">Severability.  </w:t>
      </w:r>
      <w:r w:rsidR="00B657DC" w:rsidRPr="00D16335">
        <w:rPr>
          <w:sz w:val="20"/>
          <w:szCs w:val="20"/>
          <w:lang w:val="en-US"/>
        </w:rPr>
        <w:t>If any of the provisions of this Agreement shall be held by a court of competent jurisdiction to be illegal, invalid, or unenforceable, such provisions shall be limited or eliminated to the minimum extent necessary so that this Agreement shall otherwise remain in full force and effect. </w:t>
      </w:r>
    </w:p>
    <w:p w14:paraId="38CF51A9" w14:textId="31E0952E" w:rsidR="00680B7E" w:rsidRPr="00D16335" w:rsidRDefault="00590972" w:rsidP="009648B2">
      <w:pPr>
        <w:pStyle w:val="NormalWeb"/>
        <w:ind w:right="-446"/>
        <w:rPr>
          <w:sz w:val="20"/>
          <w:szCs w:val="20"/>
        </w:rPr>
      </w:pPr>
      <w:r w:rsidRPr="00D16335">
        <w:rPr>
          <w:b/>
          <w:bCs/>
          <w:sz w:val="20"/>
          <w:szCs w:val="20"/>
          <w:lang w:val="en-US"/>
        </w:rPr>
        <w:t>10</w:t>
      </w:r>
      <w:r w:rsidR="00B657DC" w:rsidRPr="00D16335">
        <w:rPr>
          <w:b/>
          <w:bCs/>
          <w:sz w:val="20"/>
          <w:szCs w:val="20"/>
          <w:lang w:val="en-US"/>
        </w:rPr>
        <w:t xml:space="preserve">. Governing Law.  </w:t>
      </w:r>
      <w:r w:rsidR="00B657DC" w:rsidRPr="00D16335">
        <w:rPr>
          <w:sz w:val="20"/>
          <w:szCs w:val="20"/>
          <w:lang w:val="en-US"/>
        </w:rPr>
        <w:t xml:space="preserve">This Agreement shall be governed by and construed </w:t>
      </w:r>
      <w:r w:rsidR="00D262BD" w:rsidRPr="00D16335">
        <w:rPr>
          <w:sz w:val="20"/>
          <w:szCs w:val="20"/>
          <w:lang w:val="en-US"/>
        </w:rPr>
        <w:t>in accordance with</w:t>
      </w:r>
      <w:r w:rsidR="00413712" w:rsidRPr="00D16335">
        <w:rPr>
          <w:sz w:val="20"/>
          <w:szCs w:val="20"/>
          <w:lang w:val="en-US"/>
        </w:rPr>
        <w:t xml:space="preserve"> the United Nations Convention on Contracts for the International Sale of Goods, CISG</w:t>
      </w:r>
      <w:r w:rsidR="0035733C" w:rsidRPr="00D16335">
        <w:rPr>
          <w:sz w:val="20"/>
          <w:szCs w:val="20"/>
          <w:lang w:val="en-US"/>
        </w:rPr>
        <w:t xml:space="preserve"> and in conjunction with </w:t>
      </w:r>
      <w:r w:rsidR="0035733C" w:rsidRPr="00D16335">
        <w:rPr>
          <w:sz w:val="20"/>
          <w:szCs w:val="20"/>
        </w:rPr>
        <w:t>Mauritian International Arbitration law, set forth in the International Arbitration Act 2008 (“</w:t>
      </w:r>
      <w:r w:rsidR="0035733C" w:rsidRPr="00D16335">
        <w:rPr>
          <w:b/>
          <w:bCs/>
          <w:sz w:val="20"/>
          <w:szCs w:val="20"/>
        </w:rPr>
        <w:t>IAA 2008</w:t>
      </w:r>
      <w:r w:rsidR="0035733C" w:rsidRPr="00D16335">
        <w:rPr>
          <w:sz w:val="20"/>
          <w:szCs w:val="20"/>
        </w:rPr>
        <w:t>”) amended by the International Arbitration (Miscellaneous Provisions) Act 2013, based on the UNCITRAL Model Law. </w:t>
      </w:r>
    </w:p>
    <w:p w14:paraId="288F7E93" w14:textId="29527BAF" w:rsidR="00F614AC" w:rsidRDefault="00F614AC" w:rsidP="009648B2">
      <w:pPr>
        <w:pStyle w:val="NormalWeb"/>
        <w:ind w:right="-446"/>
        <w:rPr>
          <w:sz w:val="20"/>
          <w:szCs w:val="20"/>
        </w:rPr>
      </w:pPr>
      <w:r w:rsidRPr="00D16335">
        <w:rPr>
          <w:b/>
          <w:bCs/>
          <w:sz w:val="20"/>
          <w:szCs w:val="20"/>
        </w:rPr>
        <w:lastRenderedPageBreak/>
        <w:t xml:space="preserve">11. Notification. </w:t>
      </w:r>
      <w:r w:rsidRPr="00D16335">
        <w:rPr>
          <w:sz w:val="20"/>
          <w:szCs w:val="20"/>
        </w:rPr>
        <w:t>This document will be register with the parties involved in the Sale/Purchase agreement to protect against any circumvention</w:t>
      </w:r>
      <w:r w:rsidR="00CE3E44" w:rsidRPr="00D16335">
        <w:rPr>
          <w:sz w:val="20"/>
          <w:szCs w:val="20"/>
        </w:rPr>
        <w:t xml:space="preserve"> and direct approach of the Buyer’s side and the Seller’s side. Penalties will amount to ligitation for damages and interest, plus government Gazette publication of parties guilty of infractions.</w:t>
      </w:r>
    </w:p>
    <w:p w14:paraId="575E31DA" w14:textId="77777777" w:rsidR="008645A5" w:rsidRDefault="008645A5" w:rsidP="009648B2">
      <w:pPr>
        <w:pStyle w:val="NormalWeb"/>
        <w:ind w:right="-446"/>
        <w:rPr>
          <w:sz w:val="20"/>
          <w:szCs w:val="20"/>
        </w:rPr>
      </w:pPr>
    </w:p>
    <w:p w14:paraId="63522BAB" w14:textId="10818EC9" w:rsidR="00B657DC" w:rsidRPr="00D16335" w:rsidRDefault="00B657DC" w:rsidP="002251B3">
      <w:pPr>
        <w:widowControl w:val="0"/>
        <w:autoSpaceDE w:val="0"/>
        <w:autoSpaceDN w:val="0"/>
        <w:adjustRightInd w:val="0"/>
        <w:ind w:right="-446"/>
        <w:jc w:val="both"/>
        <w:rPr>
          <w:sz w:val="20"/>
          <w:szCs w:val="20"/>
          <w:lang w:val="en-US"/>
        </w:rPr>
      </w:pPr>
      <w:r w:rsidRPr="00D16335">
        <w:rPr>
          <w:sz w:val="20"/>
          <w:szCs w:val="20"/>
          <w:lang w:val="en-US"/>
        </w:rPr>
        <w:t>IN WITHNESS WHEREOF, the parties have executed this Agreement as of the day and year first written above.</w:t>
      </w:r>
    </w:p>
    <w:p w14:paraId="627A0F3A" w14:textId="77777777" w:rsidR="005E38CA" w:rsidRPr="00D16335" w:rsidRDefault="00B657DC" w:rsidP="005E38CA">
      <w:pPr>
        <w:widowControl w:val="0"/>
        <w:autoSpaceDE w:val="0"/>
        <w:autoSpaceDN w:val="0"/>
        <w:adjustRightInd w:val="0"/>
        <w:jc w:val="both"/>
        <w:rPr>
          <w:sz w:val="20"/>
          <w:szCs w:val="20"/>
          <w:lang w:val="en-US"/>
        </w:rPr>
      </w:pPr>
      <w:r w:rsidRPr="00D16335">
        <w:rPr>
          <w:sz w:val="20"/>
          <w:szCs w:val="20"/>
          <w:lang w:val="en-US"/>
        </w:rPr>
        <w:t> </w:t>
      </w:r>
    </w:p>
    <w:p w14:paraId="7D2DA561" w14:textId="1247AB0F" w:rsidR="005E38CA" w:rsidRPr="00D16335" w:rsidRDefault="005E38CA" w:rsidP="005E38CA">
      <w:pPr>
        <w:widowControl w:val="0"/>
        <w:autoSpaceDE w:val="0"/>
        <w:autoSpaceDN w:val="0"/>
        <w:adjustRightInd w:val="0"/>
        <w:jc w:val="both"/>
        <w:rPr>
          <w:b/>
          <w:sz w:val="20"/>
          <w:szCs w:val="20"/>
          <w:lang w:val="en-US"/>
        </w:rPr>
      </w:pPr>
      <w:r w:rsidRPr="00D16335">
        <w:rPr>
          <w:b/>
          <w:i/>
          <w:iCs/>
          <w:sz w:val="20"/>
          <w:szCs w:val="20"/>
          <w:lang w:val="en-US"/>
        </w:rPr>
        <w:t xml:space="preserve">(*) </w:t>
      </w:r>
      <w:r w:rsidRPr="00D16335">
        <w:rPr>
          <w:b/>
          <w:i/>
          <w:iCs/>
          <w:sz w:val="20"/>
          <w:szCs w:val="20"/>
          <w:u w:val="single"/>
          <w:lang w:val="en-US"/>
        </w:rPr>
        <w:t>NOTICE</w:t>
      </w:r>
      <w:r w:rsidRPr="00D16335">
        <w:rPr>
          <w:b/>
          <w:i/>
          <w:iCs/>
          <w:sz w:val="20"/>
          <w:szCs w:val="20"/>
          <w:lang w:val="en-US"/>
        </w:rPr>
        <w:t xml:space="preserve">: This Agreement is null and void if the adjoining party does not sign. </w:t>
      </w:r>
    </w:p>
    <w:p w14:paraId="69DCEC68" w14:textId="5B2E6DB4" w:rsidR="00413712" w:rsidRPr="00D16335" w:rsidRDefault="00413712" w:rsidP="00426E3D">
      <w:pPr>
        <w:widowControl w:val="0"/>
        <w:autoSpaceDE w:val="0"/>
        <w:autoSpaceDN w:val="0"/>
        <w:adjustRightInd w:val="0"/>
        <w:jc w:val="both"/>
        <w:rPr>
          <w:sz w:val="20"/>
          <w:szCs w:val="20"/>
          <w:lang w:val="en-US"/>
        </w:rPr>
      </w:pPr>
    </w:p>
    <w:p w14:paraId="2AE76A70" w14:textId="310D7B39" w:rsidR="008C7A73" w:rsidRDefault="008C7A73" w:rsidP="00426E3D">
      <w:pPr>
        <w:widowControl w:val="0"/>
        <w:autoSpaceDE w:val="0"/>
        <w:autoSpaceDN w:val="0"/>
        <w:adjustRightInd w:val="0"/>
        <w:jc w:val="both"/>
        <w:rPr>
          <w:sz w:val="20"/>
          <w:szCs w:val="20"/>
          <w:lang w:val="en-US"/>
        </w:rPr>
      </w:pPr>
    </w:p>
    <w:p w14:paraId="6A52D0CB" w14:textId="1EB6C45E" w:rsidR="00AD5973" w:rsidRPr="00D16335" w:rsidRDefault="003F69E3" w:rsidP="00426E3D">
      <w:pPr>
        <w:widowControl w:val="0"/>
        <w:autoSpaceDE w:val="0"/>
        <w:autoSpaceDN w:val="0"/>
        <w:adjustRightInd w:val="0"/>
        <w:jc w:val="both"/>
        <w:rPr>
          <w:b/>
          <w:bCs/>
          <w:sz w:val="20"/>
          <w:szCs w:val="20"/>
          <w:lang w:val="en-US"/>
        </w:rPr>
      </w:pPr>
      <w:r w:rsidRPr="00D16335">
        <w:rPr>
          <w:b/>
          <w:bCs/>
          <w:sz w:val="20"/>
          <w:szCs w:val="20"/>
          <w:lang w:val="en-US"/>
        </w:rPr>
        <w:t>PARTY #</w:t>
      </w:r>
      <w:r w:rsidR="004D1453" w:rsidRPr="00D16335">
        <w:rPr>
          <w:b/>
          <w:bCs/>
          <w:sz w:val="20"/>
          <w:szCs w:val="20"/>
          <w:lang w:val="en-US"/>
        </w:rPr>
        <w:t>1</w:t>
      </w:r>
    </w:p>
    <w:p w14:paraId="4A9F8A2C" w14:textId="7093CC26" w:rsidR="004D1453" w:rsidRPr="00D16335" w:rsidRDefault="00D200CF" w:rsidP="00426E3D">
      <w:pPr>
        <w:widowControl w:val="0"/>
        <w:autoSpaceDE w:val="0"/>
        <w:autoSpaceDN w:val="0"/>
        <w:adjustRightInd w:val="0"/>
        <w:jc w:val="both"/>
        <w:rPr>
          <w:sz w:val="20"/>
          <w:szCs w:val="20"/>
          <w:lang w:val="en-US"/>
        </w:rPr>
      </w:pPr>
      <w:r w:rsidRPr="00D16335">
        <w:rPr>
          <w:sz w:val="20"/>
          <w:szCs w:val="20"/>
          <w:lang w:val="en-US"/>
        </w:rPr>
        <w:t xml:space="preserve">By </w:t>
      </w:r>
      <w:r w:rsidR="002E4E43" w:rsidRPr="00D16335">
        <w:rPr>
          <w:color w:val="000000" w:themeColor="text1"/>
          <w:sz w:val="20"/>
          <w:szCs w:val="20"/>
          <w:lang w:val="en-US"/>
        </w:rPr>
        <w:t>ABOUT THE TRADE</w:t>
      </w:r>
      <w:r w:rsidR="00A3401C" w:rsidRPr="00D16335">
        <w:rPr>
          <w:color w:val="000000" w:themeColor="text1"/>
          <w:sz w:val="20"/>
          <w:szCs w:val="20"/>
          <w:lang w:val="en-US"/>
        </w:rPr>
        <w:t xml:space="preserve"> LTD.</w:t>
      </w:r>
      <w:r w:rsidR="004E6CDE" w:rsidRPr="00D16335">
        <w:rPr>
          <w:sz w:val="20"/>
          <w:szCs w:val="20"/>
          <w:lang w:val="en-US"/>
        </w:rPr>
        <w:tab/>
      </w:r>
      <w:r w:rsidR="004E6CDE" w:rsidRPr="00D16335">
        <w:rPr>
          <w:sz w:val="20"/>
          <w:szCs w:val="20"/>
          <w:lang w:val="en-US"/>
        </w:rPr>
        <w:tab/>
      </w:r>
      <w:r w:rsidR="004E6CDE" w:rsidRPr="00D16335">
        <w:rPr>
          <w:sz w:val="20"/>
          <w:szCs w:val="20"/>
          <w:lang w:val="en-US"/>
        </w:rPr>
        <w:tab/>
      </w:r>
      <w:r w:rsidR="00F74CC5" w:rsidRPr="00D16335">
        <w:rPr>
          <w:sz w:val="20"/>
          <w:szCs w:val="20"/>
          <w:lang w:val="en-US"/>
        </w:rPr>
        <w:t xml:space="preserve"> </w:t>
      </w:r>
    </w:p>
    <w:p w14:paraId="1E133C58" w14:textId="77777777" w:rsidR="00CC048E" w:rsidRPr="00D16335" w:rsidRDefault="00CC048E" w:rsidP="00CC048E">
      <w:pPr>
        <w:widowControl w:val="0"/>
        <w:autoSpaceDE w:val="0"/>
        <w:autoSpaceDN w:val="0"/>
        <w:adjustRightInd w:val="0"/>
        <w:jc w:val="both"/>
        <w:rPr>
          <w:sz w:val="20"/>
          <w:szCs w:val="20"/>
        </w:rPr>
      </w:pPr>
      <w:r w:rsidRPr="00D16335">
        <w:rPr>
          <w:sz w:val="20"/>
          <w:szCs w:val="20"/>
        </w:rPr>
        <w:t xml:space="preserve">CLEAR COPY OF PASSPORT TO BE ATTACHED HERE </w:t>
      </w:r>
    </w:p>
    <w:p w14:paraId="08465D01" w14:textId="41A72676" w:rsidR="001A1744" w:rsidRPr="00D16335" w:rsidRDefault="001A1744" w:rsidP="00426E3D">
      <w:pPr>
        <w:widowControl w:val="0"/>
        <w:autoSpaceDE w:val="0"/>
        <w:autoSpaceDN w:val="0"/>
        <w:adjustRightInd w:val="0"/>
        <w:jc w:val="both"/>
        <w:rPr>
          <w:sz w:val="20"/>
          <w:szCs w:val="20"/>
        </w:rPr>
      </w:pPr>
    </w:p>
    <w:p w14:paraId="1A507180" w14:textId="77777777" w:rsidR="00BE1544" w:rsidRPr="00D16335" w:rsidRDefault="00BE1544" w:rsidP="00426E3D">
      <w:pPr>
        <w:widowControl w:val="0"/>
        <w:autoSpaceDE w:val="0"/>
        <w:autoSpaceDN w:val="0"/>
        <w:adjustRightInd w:val="0"/>
        <w:jc w:val="both"/>
        <w:rPr>
          <w:sz w:val="20"/>
          <w:szCs w:val="20"/>
          <w:lang w:val="en-US"/>
        </w:rPr>
      </w:pPr>
    </w:p>
    <w:p w14:paraId="0E6AACA8" w14:textId="079ED34B" w:rsidR="004D12D8" w:rsidRPr="00D16335" w:rsidRDefault="00CC0541" w:rsidP="00426E3D">
      <w:pPr>
        <w:widowControl w:val="0"/>
        <w:autoSpaceDE w:val="0"/>
        <w:autoSpaceDN w:val="0"/>
        <w:adjustRightInd w:val="0"/>
        <w:jc w:val="both"/>
        <w:rPr>
          <w:sz w:val="20"/>
          <w:szCs w:val="20"/>
          <w:lang w:val="en-GB"/>
        </w:rPr>
      </w:pPr>
      <w:r w:rsidRPr="00D16335">
        <w:rPr>
          <w:sz w:val="20"/>
          <w:szCs w:val="20"/>
          <w:lang w:val="en-GB"/>
        </w:rPr>
        <w:t>___________</w:t>
      </w:r>
      <w:r w:rsidR="004D12D8" w:rsidRPr="00D16335">
        <w:rPr>
          <w:sz w:val="20"/>
          <w:szCs w:val="20"/>
          <w:lang w:val="en-GB"/>
        </w:rPr>
        <w:t>___________________</w:t>
      </w:r>
      <w:r w:rsidR="000B3F78" w:rsidRPr="00D16335">
        <w:rPr>
          <w:sz w:val="20"/>
          <w:szCs w:val="20"/>
          <w:lang w:val="en-GB"/>
        </w:rPr>
        <w:t>_</w:t>
      </w:r>
      <w:r w:rsidR="004D12D8" w:rsidRPr="00D16335">
        <w:rPr>
          <w:sz w:val="20"/>
          <w:szCs w:val="20"/>
          <w:lang w:val="en-GB"/>
        </w:rPr>
        <w:t>__</w:t>
      </w:r>
      <w:r w:rsidR="00AD5973" w:rsidRPr="00D16335">
        <w:rPr>
          <w:sz w:val="20"/>
          <w:szCs w:val="20"/>
          <w:lang w:val="en-GB"/>
        </w:rPr>
        <w:tab/>
      </w:r>
      <w:r w:rsidR="00AD5973" w:rsidRPr="00D16335">
        <w:rPr>
          <w:sz w:val="20"/>
          <w:szCs w:val="20"/>
          <w:lang w:val="en-GB"/>
        </w:rPr>
        <w:tab/>
      </w:r>
      <w:r w:rsidR="00AD5973" w:rsidRPr="00D16335">
        <w:rPr>
          <w:sz w:val="20"/>
          <w:szCs w:val="20"/>
          <w:lang w:val="en-GB"/>
        </w:rPr>
        <w:tab/>
      </w:r>
    </w:p>
    <w:p w14:paraId="2D6E72D6" w14:textId="3EDD1827" w:rsidR="00BD6492" w:rsidRPr="00D16335" w:rsidRDefault="0061539B" w:rsidP="00426E3D">
      <w:pPr>
        <w:widowControl w:val="0"/>
        <w:autoSpaceDE w:val="0"/>
        <w:autoSpaceDN w:val="0"/>
        <w:adjustRightInd w:val="0"/>
        <w:jc w:val="both"/>
        <w:rPr>
          <w:sz w:val="20"/>
          <w:szCs w:val="20"/>
          <w:lang w:val="en-GB"/>
        </w:rPr>
      </w:pPr>
      <w:r w:rsidRPr="00D16335">
        <w:rPr>
          <w:sz w:val="20"/>
          <w:szCs w:val="20"/>
          <w:lang w:val="en-GB"/>
        </w:rPr>
        <w:t xml:space="preserve">Mr. </w:t>
      </w:r>
      <w:r w:rsidR="002E4E43" w:rsidRPr="00D16335">
        <w:rPr>
          <w:sz w:val="20"/>
          <w:szCs w:val="20"/>
          <w:lang w:val="en-GB"/>
        </w:rPr>
        <w:t>Christian CLEMENT</w:t>
      </w:r>
      <w:r w:rsidR="00A3401C" w:rsidRPr="00D16335">
        <w:rPr>
          <w:sz w:val="20"/>
          <w:szCs w:val="20"/>
          <w:lang w:val="en-GB"/>
        </w:rPr>
        <w:t>.</w:t>
      </w:r>
      <w:r w:rsidR="004E6CDE" w:rsidRPr="00D16335">
        <w:rPr>
          <w:sz w:val="20"/>
          <w:szCs w:val="20"/>
          <w:lang w:val="en-GB"/>
        </w:rPr>
        <w:tab/>
      </w:r>
      <w:r w:rsidR="004E6CDE" w:rsidRPr="00D16335">
        <w:rPr>
          <w:sz w:val="20"/>
          <w:szCs w:val="20"/>
          <w:lang w:val="en-GB"/>
        </w:rPr>
        <w:tab/>
      </w:r>
      <w:r w:rsidR="004E6CDE" w:rsidRPr="00D16335">
        <w:rPr>
          <w:sz w:val="20"/>
          <w:szCs w:val="20"/>
          <w:lang w:val="en-GB"/>
        </w:rPr>
        <w:tab/>
      </w:r>
    </w:p>
    <w:p w14:paraId="6006E319" w14:textId="7C319E3A" w:rsidR="00621B74" w:rsidRPr="00D16335" w:rsidRDefault="00055329" w:rsidP="00426E3D">
      <w:pPr>
        <w:widowControl w:val="0"/>
        <w:autoSpaceDE w:val="0"/>
        <w:autoSpaceDN w:val="0"/>
        <w:adjustRightInd w:val="0"/>
        <w:jc w:val="both"/>
        <w:rPr>
          <w:sz w:val="20"/>
          <w:szCs w:val="20"/>
          <w:lang w:val="en-GB"/>
        </w:rPr>
      </w:pPr>
      <w:r w:rsidRPr="00D16335">
        <w:rPr>
          <w:color w:val="000000" w:themeColor="text1"/>
          <w:sz w:val="20"/>
          <w:szCs w:val="20"/>
          <w:lang w:val="en-GB"/>
        </w:rPr>
        <w:t>Passport</w:t>
      </w:r>
      <w:r w:rsidR="00E4174B" w:rsidRPr="00D16335">
        <w:rPr>
          <w:color w:val="000000" w:themeColor="text1"/>
          <w:sz w:val="20"/>
          <w:szCs w:val="20"/>
          <w:lang w:val="en-GB"/>
        </w:rPr>
        <w:t xml:space="preserve"> No.</w:t>
      </w:r>
      <w:r w:rsidR="002E4E43" w:rsidRPr="00D16335">
        <w:rPr>
          <w:color w:val="000000" w:themeColor="text1"/>
          <w:sz w:val="20"/>
          <w:szCs w:val="20"/>
          <w:lang w:val="en-GB"/>
        </w:rPr>
        <w:t xml:space="preserve"> 1645202 (Mauritius)</w:t>
      </w:r>
      <w:r w:rsidR="004E6CDE" w:rsidRPr="00D16335">
        <w:rPr>
          <w:color w:val="000000" w:themeColor="text1"/>
          <w:sz w:val="20"/>
          <w:szCs w:val="20"/>
          <w:lang w:val="en-GB"/>
        </w:rPr>
        <w:tab/>
      </w:r>
      <w:r w:rsidR="004E6CDE" w:rsidRPr="00D16335">
        <w:rPr>
          <w:color w:val="000000" w:themeColor="text1"/>
          <w:sz w:val="20"/>
          <w:szCs w:val="20"/>
          <w:lang w:val="en-GB"/>
        </w:rPr>
        <w:tab/>
      </w:r>
      <w:r w:rsidR="004E6CDE" w:rsidRPr="00D16335">
        <w:rPr>
          <w:color w:val="000000" w:themeColor="text1"/>
          <w:sz w:val="20"/>
          <w:szCs w:val="20"/>
          <w:lang w:val="en-GB"/>
        </w:rPr>
        <w:tab/>
      </w:r>
    </w:p>
    <w:p w14:paraId="3085C816" w14:textId="073A0293" w:rsidR="004D1453" w:rsidRPr="00D16335" w:rsidRDefault="002E4E43" w:rsidP="00426E3D">
      <w:pPr>
        <w:widowControl w:val="0"/>
        <w:autoSpaceDE w:val="0"/>
        <w:autoSpaceDN w:val="0"/>
        <w:adjustRightInd w:val="0"/>
        <w:jc w:val="both"/>
        <w:rPr>
          <w:sz w:val="20"/>
          <w:szCs w:val="20"/>
          <w:lang w:val="en-GB"/>
        </w:rPr>
      </w:pPr>
      <w:r w:rsidRPr="00D16335">
        <w:rPr>
          <w:color w:val="000000" w:themeColor="text1"/>
          <w:sz w:val="20"/>
          <w:szCs w:val="20"/>
          <w:lang w:val="en-GB"/>
        </w:rPr>
        <w:t xml:space="preserve">Executive </w:t>
      </w:r>
      <w:r w:rsidR="00A3401C" w:rsidRPr="00D16335">
        <w:rPr>
          <w:color w:val="000000" w:themeColor="text1"/>
          <w:sz w:val="20"/>
          <w:szCs w:val="20"/>
          <w:lang w:val="en-GB"/>
        </w:rPr>
        <w:t>Director</w:t>
      </w:r>
    </w:p>
    <w:p w14:paraId="2BB50C69" w14:textId="580608FC" w:rsidR="00AA4DE9" w:rsidRPr="00D16335" w:rsidRDefault="00AA4DE9" w:rsidP="00426E3D">
      <w:pPr>
        <w:widowControl w:val="0"/>
        <w:autoSpaceDE w:val="0"/>
        <w:autoSpaceDN w:val="0"/>
        <w:adjustRightInd w:val="0"/>
        <w:jc w:val="both"/>
        <w:rPr>
          <w:sz w:val="20"/>
          <w:szCs w:val="20"/>
          <w:lang w:val="en-GB"/>
        </w:rPr>
      </w:pPr>
    </w:p>
    <w:p w14:paraId="78C12010" w14:textId="74222176" w:rsidR="000D4503" w:rsidRDefault="00E65D65" w:rsidP="00426E3D">
      <w:pPr>
        <w:widowControl w:val="0"/>
        <w:autoSpaceDE w:val="0"/>
        <w:autoSpaceDN w:val="0"/>
        <w:adjustRightInd w:val="0"/>
        <w:jc w:val="both"/>
        <w:rPr>
          <w:noProof/>
        </w:rPr>
      </w:pPr>
      <w:r w:rsidRPr="00D16335">
        <w:rPr>
          <w:noProof/>
        </w:rPr>
        <w:drawing>
          <wp:inline distT="0" distB="0" distL="0" distR="0" wp14:anchorId="759C74D3" wp14:editId="43651D2A">
            <wp:extent cx="4421875" cy="3107513"/>
            <wp:effectExtent l="0" t="0" r="0" b="0"/>
            <wp:docPr id="101193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39775" name=""/>
                    <pic:cNvPicPr/>
                  </pic:nvPicPr>
                  <pic:blipFill>
                    <a:blip r:embed="rId8"/>
                    <a:stretch>
                      <a:fillRect/>
                    </a:stretch>
                  </pic:blipFill>
                  <pic:spPr>
                    <a:xfrm>
                      <a:off x="0" y="0"/>
                      <a:ext cx="4458186" cy="3133031"/>
                    </a:xfrm>
                    <a:prstGeom prst="rect">
                      <a:avLst/>
                    </a:prstGeom>
                  </pic:spPr>
                </pic:pic>
              </a:graphicData>
            </a:graphic>
          </wp:inline>
        </w:drawing>
      </w:r>
    </w:p>
    <w:p w14:paraId="6F881096" w14:textId="77777777" w:rsidR="008645A5" w:rsidRPr="008645A5" w:rsidRDefault="008645A5" w:rsidP="008645A5">
      <w:pPr>
        <w:rPr>
          <w:sz w:val="20"/>
          <w:szCs w:val="20"/>
          <w:lang w:val="en-GB"/>
        </w:rPr>
      </w:pPr>
    </w:p>
    <w:p w14:paraId="30724459" w14:textId="77777777" w:rsidR="008645A5" w:rsidRPr="008645A5" w:rsidRDefault="008645A5" w:rsidP="008645A5">
      <w:pPr>
        <w:rPr>
          <w:sz w:val="20"/>
          <w:szCs w:val="20"/>
          <w:lang w:val="en-GB"/>
        </w:rPr>
      </w:pPr>
    </w:p>
    <w:p w14:paraId="547B0C69" w14:textId="72BAE95F" w:rsidR="008645A5" w:rsidRDefault="008645A5" w:rsidP="008645A5">
      <w:pPr>
        <w:widowControl w:val="0"/>
        <w:autoSpaceDE w:val="0"/>
        <w:autoSpaceDN w:val="0"/>
        <w:adjustRightInd w:val="0"/>
        <w:jc w:val="both"/>
        <w:rPr>
          <w:b/>
          <w:bCs/>
          <w:sz w:val="20"/>
          <w:szCs w:val="20"/>
          <w:lang w:val="en-US"/>
        </w:rPr>
      </w:pPr>
    </w:p>
    <w:p w14:paraId="4160F965" w14:textId="77777777" w:rsidR="00352540" w:rsidRDefault="00352540" w:rsidP="008645A5">
      <w:pPr>
        <w:widowControl w:val="0"/>
        <w:autoSpaceDE w:val="0"/>
        <w:autoSpaceDN w:val="0"/>
        <w:adjustRightInd w:val="0"/>
        <w:jc w:val="both"/>
        <w:rPr>
          <w:b/>
          <w:bCs/>
          <w:sz w:val="20"/>
          <w:szCs w:val="20"/>
          <w:lang w:val="en-US"/>
        </w:rPr>
      </w:pPr>
    </w:p>
    <w:p w14:paraId="4E4D8FDB" w14:textId="77777777" w:rsidR="00352540" w:rsidRDefault="00352540" w:rsidP="008645A5">
      <w:pPr>
        <w:widowControl w:val="0"/>
        <w:autoSpaceDE w:val="0"/>
        <w:autoSpaceDN w:val="0"/>
        <w:adjustRightInd w:val="0"/>
        <w:jc w:val="both"/>
        <w:rPr>
          <w:b/>
          <w:bCs/>
          <w:sz w:val="20"/>
          <w:szCs w:val="20"/>
          <w:lang w:val="en-US"/>
        </w:rPr>
      </w:pPr>
    </w:p>
    <w:p w14:paraId="434D0BAF" w14:textId="77777777" w:rsidR="00352540" w:rsidRDefault="00352540" w:rsidP="008645A5">
      <w:pPr>
        <w:widowControl w:val="0"/>
        <w:autoSpaceDE w:val="0"/>
        <w:autoSpaceDN w:val="0"/>
        <w:adjustRightInd w:val="0"/>
        <w:jc w:val="both"/>
        <w:rPr>
          <w:b/>
          <w:bCs/>
          <w:sz w:val="20"/>
          <w:szCs w:val="20"/>
          <w:lang w:val="en-US"/>
        </w:rPr>
      </w:pPr>
    </w:p>
    <w:p w14:paraId="7D1AFD30" w14:textId="77777777" w:rsidR="00352540" w:rsidRDefault="00352540" w:rsidP="008645A5">
      <w:pPr>
        <w:widowControl w:val="0"/>
        <w:autoSpaceDE w:val="0"/>
        <w:autoSpaceDN w:val="0"/>
        <w:adjustRightInd w:val="0"/>
        <w:jc w:val="both"/>
        <w:rPr>
          <w:b/>
          <w:bCs/>
          <w:sz w:val="20"/>
          <w:szCs w:val="20"/>
          <w:lang w:val="en-US"/>
        </w:rPr>
      </w:pPr>
    </w:p>
    <w:p w14:paraId="7ECD410E" w14:textId="77777777" w:rsidR="00352540" w:rsidRDefault="00352540" w:rsidP="008645A5">
      <w:pPr>
        <w:widowControl w:val="0"/>
        <w:autoSpaceDE w:val="0"/>
        <w:autoSpaceDN w:val="0"/>
        <w:adjustRightInd w:val="0"/>
        <w:jc w:val="both"/>
        <w:rPr>
          <w:b/>
          <w:bCs/>
          <w:sz w:val="20"/>
          <w:szCs w:val="20"/>
          <w:lang w:val="en-US"/>
        </w:rPr>
      </w:pPr>
    </w:p>
    <w:p w14:paraId="661183D8" w14:textId="77777777" w:rsidR="00352540" w:rsidRDefault="00352540" w:rsidP="008645A5">
      <w:pPr>
        <w:widowControl w:val="0"/>
        <w:autoSpaceDE w:val="0"/>
        <w:autoSpaceDN w:val="0"/>
        <w:adjustRightInd w:val="0"/>
        <w:jc w:val="both"/>
        <w:rPr>
          <w:b/>
          <w:bCs/>
          <w:sz w:val="20"/>
          <w:szCs w:val="20"/>
          <w:lang w:val="en-US"/>
        </w:rPr>
      </w:pPr>
    </w:p>
    <w:p w14:paraId="52C1CAD6" w14:textId="77777777" w:rsidR="00352540" w:rsidRDefault="00352540" w:rsidP="008645A5">
      <w:pPr>
        <w:widowControl w:val="0"/>
        <w:autoSpaceDE w:val="0"/>
        <w:autoSpaceDN w:val="0"/>
        <w:adjustRightInd w:val="0"/>
        <w:jc w:val="both"/>
        <w:rPr>
          <w:b/>
          <w:bCs/>
          <w:sz w:val="20"/>
          <w:szCs w:val="20"/>
          <w:lang w:val="en-US"/>
        </w:rPr>
      </w:pPr>
    </w:p>
    <w:p w14:paraId="7804D147" w14:textId="77777777" w:rsidR="00D95080" w:rsidRDefault="00D95080" w:rsidP="008645A5">
      <w:pPr>
        <w:widowControl w:val="0"/>
        <w:autoSpaceDE w:val="0"/>
        <w:autoSpaceDN w:val="0"/>
        <w:adjustRightInd w:val="0"/>
        <w:jc w:val="both"/>
        <w:rPr>
          <w:b/>
          <w:bCs/>
          <w:sz w:val="20"/>
          <w:szCs w:val="20"/>
          <w:lang w:val="en-US"/>
        </w:rPr>
      </w:pPr>
    </w:p>
    <w:p w14:paraId="2AC8FE26" w14:textId="77777777" w:rsidR="00D95080" w:rsidRDefault="00D95080" w:rsidP="008645A5">
      <w:pPr>
        <w:widowControl w:val="0"/>
        <w:autoSpaceDE w:val="0"/>
        <w:autoSpaceDN w:val="0"/>
        <w:adjustRightInd w:val="0"/>
        <w:jc w:val="both"/>
        <w:rPr>
          <w:b/>
          <w:bCs/>
          <w:sz w:val="20"/>
          <w:szCs w:val="20"/>
          <w:lang w:val="en-US"/>
        </w:rPr>
      </w:pPr>
    </w:p>
    <w:p w14:paraId="2C331723" w14:textId="77777777" w:rsidR="00D95080" w:rsidRDefault="00D95080" w:rsidP="008645A5">
      <w:pPr>
        <w:widowControl w:val="0"/>
        <w:autoSpaceDE w:val="0"/>
        <w:autoSpaceDN w:val="0"/>
        <w:adjustRightInd w:val="0"/>
        <w:jc w:val="both"/>
        <w:rPr>
          <w:b/>
          <w:bCs/>
          <w:sz w:val="20"/>
          <w:szCs w:val="20"/>
          <w:lang w:val="en-US"/>
        </w:rPr>
      </w:pPr>
    </w:p>
    <w:p w14:paraId="31970BB6" w14:textId="77777777" w:rsidR="00D95080" w:rsidRDefault="00D95080" w:rsidP="008645A5">
      <w:pPr>
        <w:widowControl w:val="0"/>
        <w:autoSpaceDE w:val="0"/>
        <w:autoSpaceDN w:val="0"/>
        <w:adjustRightInd w:val="0"/>
        <w:jc w:val="both"/>
        <w:rPr>
          <w:b/>
          <w:bCs/>
          <w:sz w:val="20"/>
          <w:szCs w:val="20"/>
          <w:lang w:val="en-US"/>
        </w:rPr>
      </w:pPr>
    </w:p>
    <w:p w14:paraId="158E293F" w14:textId="77777777" w:rsidR="00D95080" w:rsidRDefault="00D95080" w:rsidP="008645A5">
      <w:pPr>
        <w:widowControl w:val="0"/>
        <w:autoSpaceDE w:val="0"/>
        <w:autoSpaceDN w:val="0"/>
        <w:adjustRightInd w:val="0"/>
        <w:jc w:val="both"/>
        <w:rPr>
          <w:b/>
          <w:bCs/>
          <w:sz w:val="20"/>
          <w:szCs w:val="20"/>
          <w:lang w:val="en-US"/>
        </w:rPr>
      </w:pPr>
    </w:p>
    <w:p w14:paraId="361E66E7" w14:textId="77777777" w:rsidR="00D95080" w:rsidRDefault="00D95080" w:rsidP="008645A5">
      <w:pPr>
        <w:widowControl w:val="0"/>
        <w:autoSpaceDE w:val="0"/>
        <w:autoSpaceDN w:val="0"/>
        <w:adjustRightInd w:val="0"/>
        <w:jc w:val="both"/>
        <w:rPr>
          <w:b/>
          <w:bCs/>
          <w:sz w:val="20"/>
          <w:szCs w:val="20"/>
          <w:lang w:val="en-US"/>
        </w:rPr>
      </w:pPr>
    </w:p>
    <w:p w14:paraId="0EF683E5" w14:textId="77777777" w:rsidR="00D95080" w:rsidRDefault="00D95080" w:rsidP="008645A5">
      <w:pPr>
        <w:widowControl w:val="0"/>
        <w:autoSpaceDE w:val="0"/>
        <w:autoSpaceDN w:val="0"/>
        <w:adjustRightInd w:val="0"/>
        <w:jc w:val="both"/>
        <w:rPr>
          <w:b/>
          <w:bCs/>
          <w:sz w:val="20"/>
          <w:szCs w:val="20"/>
          <w:lang w:val="en-US"/>
        </w:rPr>
      </w:pPr>
    </w:p>
    <w:p w14:paraId="726FB145" w14:textId="77777777" w:rsidR="00D95080" w:rsidRDefault="00D95080" w:rsidP="008645A5">
      <w:pPr>
        <w:widowControl w:val="0"/>
        <w:autoSpaceDE w:val="0"/>
        <w:autoSpaceDN w:val="0"/>
        <w:adjustRightInd w:val="0"/>
        <w:jc w:val="both"/>
        <w:rPr>
          <w:b/>
          <w:bCs/>
          <w:sz w:val="20"/>
          <w:szCs w:val="20"/>
          <w:lang w:val="en-US"/>
        </w:rPr>
      </w:pPr>
    </w:p>
    <w:p w14:paraId="69C5126F" w14:textId="77777777" w:rsidR="00352540" w:rsidRDefault="00352540" w:rsidP="008645A5">
      <w:pPr>
        <w:widowControl w:val="0"/>
        <w:autoSpaceDE w:val="0"/>
        <w:autoSpaceDN w:val="0"/>
        <w:adjustRightInd w:val="0"/>
        <w:jc w:val="both"/>
        <w:rPr>
          <w:b/>
          <w:bCs/>
          <w:sz w:val="20"/>
          <w:szCs w:val="20"/>
          <w:lang w:val="en-US"/>
        </w:rPr>
      </w:pPr>
    </w:p>
    <w:p w14:paraId="6834F92C" w14:textId="77777777" w:rsidR="00352540" w:rsidRDefault="00352540" w:rsidP="008645A5">
      <w:pPr>
        <w:widowControl w:val="0"/>
        <w:autoSpaceDE w:val="0"/>
        <w:autoSpaceDN w:val="0"/>
        <w:adjustRightInd w:val="0"/>
        <w:jc w:val="both"/>
        <w:rPr>
          <w:b/>
          <w:bCs/>
          <w:sz w:val="20"/>
          <w:szCs w:val="20"/>
          <w:lang w:val="en-US"/>
        </w:rPr>
      </w:pPr>
    </w:p>
    <w:p w14:paraId="1CC844BE" w14:textId="77777777" w:rsidR="00352540" w:rsidRDefault="00352540" w:rsidP="008645A5">
      <w:pPr>
        <w:widowControl w:val="0"/>
        <w:autoSpaceDE w:val="0"/>
        <w:autoSpaceDN w:val="0"/>
        <w:adjustRightInd w:val="0"/>
        <w:jc w:val="both"/>
        <w:rPr>
          <w:b/>
          <w:bCs/>
          <w:sz w:val="20"/>
          <w:szCs w:val="20"/>
          <w:lang w:val="en-US"/>
        </w:rPr>
      </w:pPr>
    </w:p>
    <w:p w14:paraId="7A909EDB" w14:textId="77777777" w:rsidR="00352540" w:rsidRDefault="00352540" w:rsidP="008645A5">
      <w:pPr>
        <w:widowControl w:val="0"/>
        <w:autoSpaceDE w:val="0"/>
        <w:autoSpaceDN w:val="0"/>
        <w:adjustRightInd w:val="0"/>
        <w:jc w:val="both"/>
        <w:rPr>
          <w:b/>
          <w:bCs/>
          <w:sz w:val="20"/>
          <w:szCs w:val="20"/>
          <w:lang w:val="en-US"/>
        </w:rPr>
      </w:pPr>
    </w:p>
    <w:p w14:paraId="15C19ADC" w14:textId="77777777" w:rsidR="001B5C09" w:rsidRDefault="001B5C09" w:rsidP="006F4804">
      <w:pPr>
        <w:pBdr>
          <w:bottom w:val="double" w:sz="6" w:space="1" w:color="auto"/>
        </w:pBdr>
        <w:jc w:val="both"/>
        <w:rPr>
          <w:sz w:val="20"/>
          <w:szCs w:val="20"/>
          <w:shd w:val="clear" w:color="auto" w:fill="FFFFFF"/>
        </w:rPr>
      </w:pPr>
    </w:p>
    <w:p w14:paraId="3C446844" w14:textId="40EE5C84" w:rsidR="004F47DE" w:rsidRPr="004F47DE" w:rsidRDefault="004F47DE" w:rsidP="004F47DE">
      <w:pPr>
        <w:pBdr>
          <w:bottom w:val="double" w:sz="6" w:space="1" w:color="auto"/>
        </w:pBdr>
        <w:jc w:val="both"/>
        <w:rPr>
          <w:b/>
          <w:bCs/>
          <w:sz w:val="20"/>
          <w:szCs w:val="20"/>
          <w:shd w:val="clear" w:color="auto" w:fill="FFFFFF"/>
          <w:lang w:val="en-US"/>
        </w:rPr>
      </w:pPr>
      <w:r w:rsidRPr="004F47DE">
        <w:rPr>
          <w:b/>
          <w:bCs/>
          <w:sz w:val="20"/>
          <w:szCs w:val="20"/>
          <w:shd w:val="clear" w:color="auto" w:fill="FFFFFF"/>
          <w:lang w:val="en-US"/>
        </w:rPr>
        <w:t>PARTY #</w:t>
      </w:r>
      <w:r w:rsidR="00353F17">
        <w:rPr>
          <w:b/>
          <w:bCs/>
          <w:sz w:val="20"/>
          <w:szCs w:val="20"/>
          <w:shd w:val="clear" w:color="auto" w:fill="FFFFFF"/>
          <w:lang w:val="en-US"/>
        </w:rPr>
        <w:t>2</w:t>
      </w:r>
      <w:r w:rsidRPr="004F47DE">
        <w:rPr>
          <w:b/>
          <w:bCs/>
          <w:sz w:val="20"/>
          <w:szCs w:val="20"/>
          <w:shd w:val="clear" w:color="auto" w:fill="FFFFFF"/>
          <w:lang w:val="en-US"/>
        </w:rPr>
        <w:t xml:space="preserve"> </w:t>
      </w:r>
      <w:r w:rsidRPr="004F47DE">
        <w:rPr>
          <w:b/>
          <w:bCs/>
          <w:sz w:val="20"/>
          <w:szCs w:val="20"/>
          <w:shd w:val="clear" w:color="auto" w:fill="FFFFFF"/>
          <w:lang w:val="en-US"/>
        </w:rPr>
        <w:tab/>
      </w:r>
      <w:r w:rsidRPr="004F47DE">
        <w:rPr>
          <w:b/>
          <w:bCs/>
          <w:sz w:val="20"/>
          <w:szCs w:val="20"/>
          <w:shd w:val="clear" w:color="auto" w:fill="FFFFFF"/>
          <w:lang w:val="en-US"/>
        </w:rPr>
        <w:tab/>
      </w:r>
    </w:p>
    <w:p w14:paraId="2760C37C" w14:textId="3F149638" w:rsidR="004F47DE" w:rsidRPr="004F47DE" w:rsidRDefault="004F47DE" w:rsidP="004F47DE">
      <w:pPr>
        <w:pBdr>
          <w:bottom w:val="double" w:sz="6" w:space="1" w:color="auto"/>
        </w:pBdr>
        <w:jc w:val="both"/>
        <w:rPr>
          <w:sz w:val="20"/>
          <w:szCs w:val="20"/>
          <w:shd w:val="clear" w:color="auto" w:fill="FFFFFF"/>
          <w:lang w:val="en-US"/>
        </w:rPr>
      </w:pPr>
      <w:r w:rsidRPr="004F47DE">
        <w:rPr>
          <w:sz w:val="20"/>
          <w:szCs w:val="20"/>
          <w:shd w:val="clear" w:color="auto" w:fill="FFFFFF"/>
          <w:lang w:val="en-US"/>
        </w:rPr>
        <w:t>By __</w:t>
      </w:r>
      <w:ins w:id="67" w:author="NAJIB ABOULOULA" w:date="2025-06-28T17:09:00Z" w16du:dateUtc="2025-06-28T16:09:00Z">
        <w:r w:rsidR="004215FE">
          <w:rPr>
            <w:sz w:val="20"/>
            <w:szCs w:val="20"/>
            <w:shd w:val="clear" w:color="auto" w:fill="FFFFFF"/>
            <w:lang w:val="en-US"/>
          </w:rPr>
          <w:t>NAJIB A</w:t>
        </w:r>
      </w:ins>
      <w:del w:id="68" w:author="NAJIB ABOULOULA" w:date="2025-06-28T17:09:00Z" w16du:dateUtc="2025-06-28T16:09:00Z">
        <w:r w:rsidRPr="004F47DE" w:rsidDel="004215FE">
          <w:rPr>
            <w:sz w:val="20"/>
            <w:szCs w:val="20"/>
            <w:shd w:val="clear" w:color="auto" w:fill="FFFFFF"/>
            <w:lang w:val="en-US"/>
          </w:rPr>
          <w:delText>_____________________________________________________</w:delText>
        </w:r>
      </w:del>
      <w:ins w:id="69" w:author="NAJIB ABOULOULA" w:date="2025-06-28T17:09:00Z" w16du:dateUtc="2025-06-28T16:09:00Z">
        <w:r w:rsidR="004215FE">
          <w:rPr>
            <w:sz w:val="20"/>
            <w:szCs w:val="20"/>
            <w:shd w:val="clear" w:color="auto" w:fill="FFFFFF"/>
            <w:lang w:val="en-US"/>
          </w:rPr>
          <w:t>BOULOULA</w:t>
        </w:r>
      </w:ins>
      <w:r w:rsidRPr="004F47DE">
        <w:rPr>
          <w:sz w:val="20"/>
          <w:szCs w:val="20"/>
          <w:shd w:val="clear" w:color="auto" w:fill="FFFFFF"/>
          <w:lang w:val="en-US"/>
        </w:rPr>
        <w:t>__________________</w:t>
      </w:r>
    </w:p>
    <w:p w14:paraId="46382A2A" w14:textId="77777777" w:rsidR="004F47DE" w:rsidRPr="004F47DE" w:rsidRDefault="004F47DE" w:rsidP="004F47DE">
      <w:pPr>
        <w:pBdr>
          <w:bottom w:val="double" w:sz="6" w:space="1" w:color="auto"/>
        </w:pBdr>
        <w:jc w:val="both"/>
        <w:rPr>
          <w:sz w:val="20"/>
          <w:szCs w:val="20"/>
          <w:shd w:val="clear" w:color="auto" w:fill="FFFFFF"/>
        </w:rPr>
      </w:pPr>
      <w:r w:rsidRPr="004F47DE">
        <w:rPr>
          <w:sz w:val="20"/>
          <w:szCs w:val="20"/>
          <w:shd w:val="clear" w:color="auto" w:fill="FFFFFF"/>
        </w:rPr>
        <w:t xml:space="preserve">CLEAR COPY OF PASSPORT TO BE ATTACHED HERE </w:t>
      </w:r>
    </w:p>
    <w:p w14:paraId="73B656FC" w14:textId="77777777" w:rsidR="004F47DE" w:rsidRPr="004F47DE" w:rsidRDefault="004F47DE" w:rsidP="004F47DE">
      <w:pPr>
        <w:pBdr>
          <w:bottom w:val="double" w:sz="6" w:space="1" w:color="auto"/>
        </w:pBdr>
        <w:jc w:val="both"/>
        <w:rPr>
          <w:sz w:val="20"/>
          <w:szCs w:val="20"/>
          <w:shd w:val="clear" w:color="auto" w:fill="FFFFFF"/>
          <w:lang w:val="en-US"/>
        </w:rPr>
      </w:pPr>
    </w:p>
    <w:p w14:paraId="3533F78F" w14:textId="77777777" w:rsidR="004F47DE" w:rsidRPr="004F47DE" w:rsidRDefault="004F47DE" w:rsidP="004F47DE">
      <w:pPr>
        <w:pBdr>
          <w:bottom w:val="double" w:sz="6" w:space="1" w:color="auto"/>
        </w:pBdr>
        <w:jc w:val="both"/>
        <w:rPr>
          <w:sz w:val="20"/>
          <w:szCs w:val="20"/>
          <w:shd w:val="clear" w:color="auto" w:fill="FFFFFF"/>
          <w:lang w:val="en-US"/>
        </w:rPr>
      </w:pPr>
    </w:p>
    <w:p w14:paraId="25AD0616" w14:textId="77777777" w:rsidR="004F47DE" w:rsidRPr="004F47DE" w:rsidRDefault="004F47DE" w:rsidP="004F47DE">
      <w:pPr>
        <w:pBdr>
          <w:bottom w:val="double" w:sz="6" w:space="1" w:color="auto"/>
        </w:pBdr>
        <w:jc w:val="both"/>
        <w:rPr>
          <w:sz w:val="20"/>
          <w:szCs w:val="20"/>
          <w:shd w:val="clear" w:color="auto" w:fill="FFFFFF"/>
          <w:lang w:val="en-US"/>
        </w:rPr>
      </w:pPr>
    </w:p>
    <w:p w14:paraId="79CF4B5C" w14:textId="5878C936" w:rsidR="004F47DE" w:rsidRPr="004F47DE" w:rsidRDefault="004F47DE" w:rsidP="004F47DE">
      <w:pPr>
        <w:pBdr>
          <w:bottom w:val="double" w:sz="6" w:space="1" w:color="auto"/>
        </w:pBdr>
        <w:jc w:val="both"/>
        <w:rPr>
          <w:sz w:val="20"/>
          <w:szCs w:val="20"/>
          <w:shd w:val="clear" w:color="auto" w:fill="FFFFFF"/>
          <w:lang w:val="en-US"/>
        </w:rPr>
      </w:pPr>
      <w:r w:rsidRPr="004F47DE">
        <w:rPr>
          <w:sz w:val="20"/>
          <w:szCs w:val="20"/>
          <w:shd w:val="clear" w:color="auto" w:fill="FFFFFF"/>
          <w:lang w:val="en-US"/>
        </w:rPr>
        <w:t>_____________________________________________________________</w:t>
      </w:r>
      <w:r w:rsidRPr="004F47DE">
        <w:rPr>
          <w:sz w:val="20"/>
          <w:szCs w:val="20"/>
          <w:shd w:val="clear" w:color="auto" w:fill="FFFFFF"/>
          <w:lang w:val="en-US"/>
        </w:rPr>
        <w:tab/>
      </w:r>
      <w:r w:rsidRPr="004F47DE">
        <w:rPr>
          <w:sz w:val="20"/>
          <w:szCs w:val="20"/>
          <w:shd w:val="clear" w:color="auto" w:fill="FFFFFF"/>
          <w:lang w:val="en-US"/>
        </w:rPr>
        <w:tab/>
      </w:r>
    </w:p>
    <w:p w14:paraId="208B12AB" w14:textId="24E1DDE4" w:rsidR="004F47DE" w:rsidRPr="004F47DE" w:rsidRDefault="004F47DE" w:rsidP="004F47DE">
      <w:pPr>
        <w:pBdr>
          <w:bottom w:val="double" w:sz="6" w:space="1" w:color="auto"/>
        </w:pBdr>
        <w:jc w:val="both"/>
        <w:rPr>
          <w:sz w:val="20"/>
          <w:szCs w:val="20"/>
          <w:shd w:val="clear" w:color="auto" w:fill="FFFFFF"/>
          <w:lang w:val="en-US"/>
        </w:rPr>
      </w:pPr>
      <w:r w:rsidRPr="004F47DE">
        <w:rPr>
          <w:sz w:val="20"/>
          <w:szCs w:val="20"/>
          <w:shd w:val="clear" w:color="auto" w:fill="FFFFFF"/>
          <w:lang w:val="en-US"/>
        </w:rPr>
        <w:t xml:space="preserve">Name: </w:t>
      </w:r>
      <w:ins w:id="70" w:author="NAJIB ABOULOULA" w:date="2025-06-28T17:11:00Z" w16du:dateUtc="2025-06-28T16:11:00Z">
        <w:r w:rsidR="004215FE" w:rsidRPr="004215FE">
          <w:rPr>
            <w:sz w:val="20"/>
            <w:szCs w:val="20"/>
            <w:shd w:val="clear" w:color="auto" w:fill="FFFFFF"/>
            <w:lang w:val="en-US"/>
          </w:rPr>
          <w:t>NAJIB ABOULOULA</w:t>
        </w:r>
      </w:ins>
    </w:p>
    <w:p w14:paraId="1257E28C" w14:textId="65D1FD45" w:rsidR="004F47DE" w:rsidRPr="004F47DE" w:rsidRDefault="004F47DE" w:rsidP="004F47DE">
      <w:pPr>
        <w:pBdr>
          <w:bottom w:val="double" w:sz="6" w:space="1" w:color="auto"/>
        </w:pBdr>
        <w:jc w:val="both"/>
        <w:rPr>
          <w:sz w:val="20"/>
          <w:szCs w:val="20"/>
          <w:shd w:val="clear" w:color="auto" w:fill="FFFFFF"/>
          <w:lang w:val="en-US"/>
        </w:rPr>
      </w:pPr>
      <w:r w:rsidRPr="004F47DE">
        <w:rPr>
          <w:sz w:val="20"/>
          <w:szCs w:val="20"/>
          <w:shd w:val="clear" w:color="auto" w:fill="FFFFFF"/>
          <w:lang w:val="en-US"/>
        </w:rPr>
        <w:t xml:space="preserve">Passport </w:t>
      </w:r>
      <w:proofErr w:type="gramStart"/>
      <w:r w:rsidRPr="004F47DE">
        <w:rPr>
          <w:sz w:val="20"/>
          <w:szCs w:val="20"/>
          <w:shd w:val="clear" w:color="auto" w:fill="FFFFFF"/>
          <w:lang w:val="en-US"/>
        </w:rPr>
        <w:t>No.:_</w:t>
      </w:r>
      <w:proofErr w:type="gramEnd"/>
      <w:r w:rsidRPr="004F47DE">
        <w:rPr>
          <w:sz w:val="20"/>
          <w:szCs w:val="20"/>
          <w:shd w:val="clear" w:color="auto" w:fill="FFFFFF"/>
          <w:lang w:val="en-US"/>
        </w:rPr>
        <w:t>_</w:t>
      </w:r>
      <w:ins w:id="71" w:author="NAJIB ABOULOULA" w:date="2025-06-28T17:11:00Z" w16du:dateUtc="2025-06-28T16:11:00Z">
        <w:r w:rsidR="00AE1CB1">
          <w:rPr>
            <w:sz w:val="20"/>
            <w:szCs w:val="20"/>
            <w:shd w:val="clear" w:color="auto" w:fill="FFFFFF"/>
            <w:lang w:val="en-US"/>
          </w:rPr>
          <w:t>CW7601801</w:t>
        </w:r>
      </w:ins>
      <w:r w:rsidRPr="004F47DE">
        <w:rPr>
          <w:sz w:val="20"/>
          <w:szCs w:val="20"/>
          <w:shd w:val="clear" w:color="auto" w:fill="FFFFFF"/>
          <w:lang w:val="en-US"/>
        </w:rPr>
        <w:t>________________________________</w:t>
      </w:r>
    </w:p>
    <w:p w14:paraId="509ABFB8" w14:textId="6D48E66B" w:rsidR="004F47DE" w:rsidRPr="004F47DE" w:rsidRDefault="004F47DE" w:rsidP="004F47DE">
      <w:pPr>
        <w:pBdr>
          <w:bottom w:val="double" w:sz="6" w:space="1" w:color="auto"/>
        </w:pBdr>
        <w:jc w:val="both"/>
        <w:rPr>
          <w:sz w:val="20"/>
          <w:szCs w:val="20"/>
          <w:shd w:val="clear" w:color="auto" w:fill="FFFFFF"/>
          <w:lang w:val="en-US"/>
        </w:rPr>
      </w:pPr>
      <w:r w:rsidRPr="004F47DE">
        <w:rPr>
          <w:sz w:val="20"/>
          <w:szCs w:val="20"/>
          <w:shd w:val="clear" w:color="auto" w:fill="FFFFFF"/>
          <w:lang w:val="en-US"/>
        </w:rPr>
        <w:tab/>
      </w:r>
    </w:p>
    <w:p w14:paraId="2C251F97" w14:textId="19E15CDE" w:rsidR="001B5C09" w:rsidRDefault="001B5C09" w:rsidP="006F4804">
      <w:pPr>
        <w:pBdr>
          <w:bottom w:val="double" w:sz="6" w:space="1" w:color="auto"/>
        </w:pBdr>
        <w:jc w:val="both"/>
        <w:rPr>
          <w:sz w:val="20"/>
          <w:szCs w:val="20"/>
          <w:shd w:val="clear" w:color="auto" w:fill="FFFFFF"/>
        </w:rPr>
      </w:pPr>
    </w:p>
    <w:p w14:paraId="7B3EC69C" w14:textId="4ACF606A" w:rsidR="001B5C09" w:rsidRDefault="001B5C09" w:rsidP="006F4804">
      <w:pPr>
        <w:pBdr>
          <w:bottom w:val="double" w:sz="6" w:space="1" w:color="auto"/>
        </w:pBdr>
        <w:jc w:val="both"/>
        <w:rPr>
          <w:sz w:val="20"/>
          <w:szCs w:val="20"/>
          <w:shd w:val="clear" w:color="auto" w:fill="FFFFFF"/>
        </w:rPr>
      </w:pPr>
    </w:p>
    <w:p w14:paraId="35D76535" w14:textId="080A2AE7" w:rsidR="001B5C09" w:rsidRDefault="00103339" w:rsidP="006F4804">
      <w:pPr>
        <w:pBdr>
          <w:bottom w:val="double" w:sz="6" w:space="1" w:color="auto"/>
        </w:pBdr>
        <w:jc w:val="both"/>
        <w:rPr>
          <w:sz w:val="20"/>
          <w:szCs w:val="20"/>
          <w:shd w:val="clear" w:color="auto" w:fill="FFFFFF"/>
        </w:rPr>
      </w:pPr>
      <w:ins w:id="72" w:author="NAJIB ABOULOULA" w:date="2025-06-28T17:10:00Z" w16du:dateUtc="2025-06-28T16:10:00Z">
        <w:r>
          <w:rPr>
            <w:noProof/>
            <w:sz w:val="20"/>
            <w:szCs w:val="20"/>
            <w:shd w:val="clear" w:color="auto" w:fill="FFFFFF"/>
          </w:rPr>
          <w:drawing>
            <wp:anchor distT="0" distB="0" distL="114300" distR="114300" simplePos="0" relativeHeight="251658240" behindDoc="0" locked="0" layoutInCell="1" allowOverlap="1" wp14:anchorId="075EB75B" wp14:editId="45ED9E75">
              <wp:simplePos x="0" y="0"/>
              <wp:positionH relativeFrom="margin">
                <wp:posOffset>748075</wp:posOffset>
              </wp:positionH>
              <wp:positionV relativeFrom="paragraph">
                <wp:posOffset>113166</wp:posOffset>
              </wp:positionV>
              <wp:extent cx="2919362" cy="4234796"/>
              <wp:effectExtent l="9208" t="0" r="4762" b="4763"/>
              <wp:wrapNone/>
              <wp:docPr id="9409048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2919362" cy="4234796"/>
                      </a:xfrm>
                      <a:prstGeom prst="rect">
                        <a:avLst/>
                      </a:prstGeom>
                      <a:noFill/>
                    </pic:spPr>
                  </pic:pic>
                </a:graphicData>
              </a:graphic>
              <wp14:sizeRelH relativeFrom="margin">
                <wp14:pctWidth>0</wp14:pctWidth>
              </wp14:sizeRelH>
              <wp14:sizeRelV relativeFrom="margin">
                <wp14:pctHeight>0</wp14:pctHeight>
              </wp14:sizeRelV>
            </wp:anchor>
          </w:drawing>
        </w:r>
      </w:ins>
    </w:p>
    <w:p w14:paraId="2C4A6F18" w14:textId="3945D680" w:rsidR="001B5C09" w:rsidRDefault="001B5C09" w:rsidP="006F4804">
      <w:pPr>
        <w:pBdr>
          <w:bottom w:val="double" w:sz="6" w:space="1" w:color="auto"/>
        </w:pBdr>
        <w:jc w:val="both"/>
        <w:rPr>
          <w:sz w:val="20"/>
          <w:szCs w:val="20"/>
          <w:shd w:val="clear" w:color="auto" w:fill="FFFFFF"/>
        </w:rPr>
      </w:pPr>
    </w:p>
    <w:p w14:paraId="0E67404D" w14:textId="50459D56" w:rsidR="00C90ECC" w:rsidRPr="00D16335" w:rsidRDefault="00C90ECC" w:rsidP="006F4804">
      <w:pPr>
        <w:pBdr>
          <w:bottom w:val="double" w:sz="6" w:space="1" w:color="auto"/>
        </w:pBdr>
        <w:jc w:val="both"/>
        <w:rPr>
          <w:sz w:val="20"/>
          <w:szCs w:val="20"/>
          <w:shd w:val="clear" w:color="auto" w:fill="FFFFFF"/>
        </w:rPr>
      </w:pPr>
    </w:p>
    <w:sectPr w:rsidR="00C90ECC" w:rsidRPr="00D16335" w:rsidSect="002073A5">
      <w:footerReference w:type="default" r:id="rId10"/>
      <w:pgSz w:w="12240" w:h="15840"/>
      <w:pgMar w:top="734" w:right="2174" w:bottom="7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86A18B" w14:textId="77777777" w:rsidR="00B44DE6" w:rsidRDefault="00B44DE6" w:rsidP="0061017B">
      <w:r>
        <w:separator/>
      </w:r>
    </w:p>
  </w:endnote>
  <w:endnote w:type="continuationSeparator" w:id="0">
    <w:p w14:paraId="45089967" w14:textId="77777777" w:rsidR="00B44DE6" w:rsidRDefault="00B44DE6" w:rsidP="00610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BE5E7" w14:textId="77777777" w:rsidR="00F44A25" w:rsidRDefault="00F44A25" w:rsidP="00AA4DE9">
    <w:pPr>
      <w:pStyle w:val="Header"/>
      <w:rPr>
        <w:rFonts w:ascii="Times New Roman" w:hAnsi="Times New Roman" w:cs="Times New Roman"/>
        <w:color w:val="7F7F7F" w:themeColor="text1" w:themeTint="80"/>
        <w:sz w:val="16"/>
        <w:szCs w:val="16"/>
      </w:rPr>
    </w:pPr>
  </w:p>
  <w:p w14:paraId="3F9D6517" w14:textId="4D243F44" w:rsidR="00837712" w:rsidRPr="00483FCC" w:rsidRDefault="00AA4DE9" w:rsidP="00AA4DE9">
    <w:pPr>
      <w:pStyle w:val="Header"/>
      <w:rPr>
        <w:rFonts w:ascii="Times New Roman" w:hAnsi="Times New Roman" w:cs="Times New Roman"/>
        <w:color w:val="7F7F7F" w:themeColor="text1" w:themeTint="80"/>
        <w:sz w:val="16"/>
        <w:szCs w:val="16"/>
      </w:rPr>
    </w:pPr>
    <w:r w:rsidRPr="00483FCC">
      <w:rPr>
        <w:rFonts w:ascii="Times New Roman" w:hAnsi="Times New Roman" w:cs="Times New Roman"/>
        <w:color w:val="7F7F7F" w:themeColor="text1" w:themeTint="80"/>
        <w:sz w:val="16"/>
        <w:szCs w:val="16"/>
      </w:rPr>
      <w:tab/>
    </w:r>
    <w:r w:rsidRPr="00483FCC">
      <w:rPr>
        <w:rFonts w:ascii="Times New Roman" w:hAnsi="Times New Roman" w:cs="Times New Roman"/>
        <w:color w:val="7F7F7F" w:themeColor="text1" w:themeTint="80"/>
        <w:sz w:val="16"/>
        <w:szCs w:val="16"/>
      </w:rPr>
      <w:tab/>
    </w:r>
    <w:r w:rsidR="00837712" w:rsidRPr="00875EB8">
      <w:rPr>
        <w:rFonts w:ascii="Times New Roman" w:hAnsi="Times New Roman" w:cs="Times New Roman"/>
        <w:color w:val="7F7F7F" w:themeColor="text1" w:themeTint="80"/>
        <w:sz w:val="16"/>
        <w:szCs w:val="16"/>
      </w:rPr>
      <w:t xml:space="preserve">Page </w:t>
    </w:r>
    <w:r w:rsidR="00837712" w:rsidRPr="00875EB8">
      <w:rPr>
        <w:rFonts w:ascii="Times New Roman" w:hAnsi="Times New Roman" w:cs="Times New Roman"/>
        <w:color w:val="7F7F7F" w:themeColor="text1" w:themeTint="80"/>
        <w:sz w:val="16"/>
        <w:szCs w:val="16"/>
      </w:rPr>
      <w:fldChar w:fldCharType="begin"/>
    </w:r>
    <w:r w:rsidR="00837712" w:rsidRPr="00875EB8">
      <w:rPr>
        <w:rFonts w:ascii="Times New Roman" w:hAnsi="Times New Roman" w:cs="Times New Roman"/>
        <w:color w:val="7F7F7F" w:themeColor="text1" w:themeTint="80"/>
        <w:sz w:val="16"/>
        <w:szCs w:val="16"/>
      </w:rPr>
      <w:instrText>PAGE  \* Arabic  \* MERGEFORMAT</w:instrText>
    </w:r>
    <w:r w:rsidR="00837712" w:rsidRPr="00875EB8">
      <w:rPr>
        <w:rFonts w:ascii="Times New Roman" w:hAnsi="Times New Roman" w:cs="Times New Roman"/>
        <w:color w:val="7F7F7F" w:themeColor="text1" w:themeTint="80"/>
        <w:sz w:val="16"/>
        <w:szCs w:val="16"/>
      </w:rPr>
      <w:fldChar w:fldCharType="separate"/>
    </w:r>
    <w:r w:rsidR="00837712" w:rsidRPr="00875EB8">
      <w:rPr>
        <w:rFonts w:ascii="Times New Roman" w:hAnsi="Times New Roman" w:cs="Times New Roman"/>
        <w:color w:val="7F7F7F" w:themeColor="text1" w:themeTint="80"/>
        <w:sz w:val="16"/>
        <w:szCs w:val="16"/>
      </w:rPr>
      <w:t>2</w:t>
    </w:r>
    <w:r w:rsidR="00837712" w:rsidRPr="00875EB8">
      <w:rPr>
        <w:rFonts w:ascii="Times New Roman" w:hAnsi="Times New Roman" w:cs="Times New Roman"/>
        <w:color w:val="7F7F7F" w:themeColor="text1" w:themeTint="80"/>
        <w:sz w:val="16"/>
        <w:szCs w:val="16"/>
      </w:rPr>
      <w:fldChar w:fldCharType="end"/>
    </w:r>
    <w:r w:rsidR="002251B3" w:rsidRPr="00875EB8">
      <w:rPr>
        <w:rFonts w:ascii="Times New Roman" w:hAnsi="Times New Roman" w:cs="Times New Roman"/>
        <w:color w:val="7F7F7F" w:themeColor="text1" w:themeTint="80"/>
        <w:sz w:val="16"/>
        <w:szCs w:val="16"/>
      </w:rPr>
      <w:t xml:space="preserve"> </w:t>
    </w:r>
    <w:r w:rsidR="00837712" w:rsidRPr="00875EB8">
      <w:rPr>
        <w:rFonts w:ascii="Times New Roman" w:hAnsi="Times New Roman" w:cs="Times New Roman"/>
        <w:color w:val="7F7F7F" w:themeColor="text1" w:themeTint="80"/>
        <w:sz w:val="16"/>
        <w:szCs w:val="16"/>
      </w:rPr>
      <w:t>of</w:t>
    </w:r>
    <w:r w:rsidR="002251B3" w:rsidRPr="00875EB8">
      <w:rPr>
        <w:rFonts w:ascii="Times New Roman" w:hAnsi="Times New Roman" w:cs="Times New Roman"/>
        <w:color w:val="7F7F7F" w:themeColor="text1" w:themeTint="80"/>
        <w:sz w:val="16"/>
        <w:szCs w:val="16"/>
      </w:rPr>
      <w:t xml:space="preserve"> </w:t>
    </w:r>
    <w:r w:rsidR="00837712" w:rsidRPr="00875EB8">
      <w:rPr>
        <w:rFonts w:ascii="Times New Roman" w:hAnsi="Times New Roman" w:cs="Times New Roman"/>
        <w:color w:val="7F7F7F" w:themeColor="text1" w:themeTint="80"/>
        <w:sz w:val="16"/>
        <w:szCs w:val="16"/>
      </w:rPr>
      <w:fldChar w:fldCharType="begin"/>
    </w:r>
    <w:r w:rsidR="00837712" w:rsidRPr="00875EB8">
      <w:rPr>
        <w:rFonts w:ascii="Times New Roman" w:hAnsi="Times New Roman" w:cs="Times New Roman"/>
        <w:color w:val="7F7F7F" w:themeColor="text1" w:themeTint="80"/>
        <w:sz w:val="16"/>
        <w:szCs w:val="16"/>
      </w:rPr>
      <w:instrText>NUMPAGES  \* Arabic  \* MERGEFORMAT</w:instrText>
    </w:r>
    <w:r w:rsidR="00837712" w:rsidRPr="00875EB8">
      <w:rPr>
        <w:rFonts w:ascii="Times New Roman" w:hAnsi="Times New Roman" w:cs="Times New Roman"/>
        <w:color w:val="7F7F7F" w:themeColor="text1" w:themeTint="80"/>
        <w:sz w:val="16"/>
        <w:szCs w:val="16"/>
      </w:rPr>
      <w:fldChar w:fldCharType="separate"/>
    </w:r>
    <w:r w:rsidR="00837712" w:rsidRPr="00875EB8">
      <w:rPr>
        <w:rFonts w:ascii="Times New Roman" w:hAnsi="Times New Roman" w:cs="Times New Roman"/>
        <w:color w:val="7F7F7F" w:themeColor="text1" w:themeTint="80"/>
        <w:sz w:val="16"/>
        <w:szCs w:val="16"/>
      </w:rPr>
      <w:t>2</w:t>
    </w:r>
    <w:r w:rsidR="00837712" w:rsidRPr="00875EB8">
      <w:rPr>
        <w:rFonts w:ascii="Times New Roman" w:hAnsi="Times New Roman" w:cs="Times New Roman"/>
        <w:color w:val="7F7F7F" w:themeColor="text1" w:themeTint="80"/>
        <w:sz w:val="16"/>
        <w:szCs w:val="16"/>
      </w:rPr>
      <w:fldChar w:fldCharType="end"/>
    </w:r>
  </w:p>
  <w:p w14:paraId="094012B6" w14:textId="77777777" w:rsidR="00680B7E" w:rsidRDefault="00680B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5BA31" w14:textId="77777777" w:rsidR="00B44DE6" w:rsidRDefault="00B44DE6" w:rsidP="0061017B">
      <w:r>
        <w:separator/>
      </w:r>
    </w:p>
  </w:footnote>
  <w:footnote w:type="continuationSeparator" w:id="0">
    <w:p w14:paraId="5A965718" w14:textId="77777777" w:rsidR="00B44DE6" w:rsidRDefault="00B44DE6" w:rsidP="006101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94CB0"/>
    <w:multiLevelType w:val="hybridMultilevel"/>
    <w:tmpl w:val="6C928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D81438"/>
    <w:multiLevelType w:val="hybridMultilevel"/>
    <w:tmpl w:val="A4BE85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77F41D05"/>
    <w:multiLevelType w:val="hybridMultilevel"/>
    <w:tmpl w:val="1A767A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306516335">
    <w:abstractNumId w:val="2"/>
  </w:num>
  <w:num w:numId="2" w16cid:durableId="5138877">
    <w:abstractNumId w:val="1"/>
  </w:num>
  <w:num w:numId="3" w16cid:durableId="191871143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AJIB ABOULOULA">
    <w15:presenceInfo w15:providerId="Windows Live" w15:userId="5dafd1303940df53"/>
  </w15:person>
  <w15:person w15:author="Christian Clement">
    <w15:presenceInfo w15:providerId="Windows Live" w15:userId="eb9733e4470b9f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ocumentProtection w:edit="trackedChanges" w:enforcement="1" w:cryptProviderType="rsaAES" w:cryptAlgorithmClass="hash" w:cryptAlgorithmType="typeAny" w:cryptAlgorithmSid="14" w:cryptSpinCount="100000" w:hash="4/ekGcp/i9olYp1bhcnsCr8cEObgxHjSQJsaRxc/56I+GHaASXigesMWGU53jAS4hbNjlU9YUJzSyWV/uYLFJQ==" w:salt="1iNbtGixBEvGijeeSmApUA=="/>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Y3NDO2NDcyNjQ2tzBU0lEKTi0uzszPAykwqgUA/srcFywAAAA="/>
  </w:docVars>
  <w:rsids>
    <w:rsidRoot w:val="00B657DC"/>
    <w:rsid w:val="00002CCB"/>
    <w:rsid w:val="00003A28"/>
    <w:rsid w:val="00011D2D"/>
    <w:rsid w:val="00017E09"/>
    <w:rsid w:val="00020281"/>
    <w:rsid w:val="00022C23"/>
    <w:rsid w:val="00025070"/>
    <w:rsid w:val="00026400"/>
    <w:rsid w:val="00030047"/>
    <w:rsid w:val="000313B6"/>
    <w:rsid w:val="00044D9F"/>
    <w:rsid w:val="000453CD"/>
    <w:rsid w:val="00052FD0"/>
    <w:rsid w:val="00055329"/>
    <w:rsid w:val="00056E13"/>
    <w:rsid w:val="00083B9B"/>
    <w:rsid w:val="0008502C"/>
    <w:rsid w:val="00086C91"/>
    <w:rsid w:val="0009544B"/>
    <w:rsid w:val="000B086A"/>
    <w:rsid w:val="000B1492"/>
    <w:rsid w:val="000B1C85"/>
    <w:rsid w:val="000B3F78"/>
    <w:rsid w:val="000B6DC7"/>
    <w:rsid w:val="000C60E4"/>
    <w:rsid w:val="000D3033"/>
    <w:rsid w:val="000D43CF"/>
    <w:rsid w:val="000D4503"/>
    <w:rsid w:val="000E654D"/>
    <w:rsid w:val="000F0409"/>
    <w:rsid w:val="000F1849"/>
    <w:rsid w:val="000F4236"/>
    <w:rsid w:val="000F4F7B"/>
    <w:rsid w:val="000F54DE"/>
    <w:rsid w:val="00103339"/>
    <w:rsid w:val="00103B94"/>
    <w:rsid w:val="0010481D"/>
    <w:rsid w:val="00110802"/>
    <w:rsid w:val="00110A82"/>
    <w:rsid w:val="00111C8F"/>
    <w:rsid w:val="00114730"/>
    <w:rsid w:val="0011493A"/>
    <w:rsid w:val="001335AB"/>
    <w:rsid w:val="00136B4F"/>
    <w:rsid w:val="00141CE7"/>
    <w:rsid w:val="001433F8"/>
    <w:rsid w:val="00162F65"/>
    <w:rsid w:val="00164845"/>
    <w:rsid w:val="00166EF4"/>
    <w:rsid w:val="00175902"/>
    <w:rsid w:val="00181697"/>
    <w:rsid w:val="00194067"/>
    <w:rsid w:val="00194F66"/>
    <w:rsid w:val="001A1744"/>
    <w:rsid w:val="001A6967"/>
    <w:rsid w:val="001B0F00"/>
    <w:rsid w:val="001B57CB"/>
    <w:rsid w:val="001B5C09"/>
    <w:rsid w:val="001C6441"/>
    <w:rsid w:val="001D3FCF"/>
    <w:rsid w:val="001D5760"/>
    <w:rsid w:val="001F250A"/>
    <w:rsid w:val="001F5E20"/>
    <w:rsid w:val="002073A5"/>
    <w:rsid w:val="002074FA"/>
    <w:rsid w:val="00213BA9"/>
    <w:rsid w:val="002245AA"/>
    <w:rsid w:val="002251B3"/>
    <w:rsid w:val="0022760A"/>
    <w:rsid w:val="00233AA5"/>
    <w:rsid w:val="002342FC"/>
    <w:rsid w:val="002466E0"/>
    <w:rsid w:val="00255F15"/>
    <w:rsid w:val="00255F9A"/>
    <w:rsid w:val="0025687E"/>
    <w:rsid w:val="00263556"/>
    <w:rsid w:val="00277E78"/>
    <w:rsid w:val="00280225"/>
    <w:rsid w:val="00282208"/>
    <w:rsid w:val="002845A6"/>
    <w:rsid w:val="002907E5"/>
    <w:rsid w:val="002B0227"/>
    <w:rsid w:val="002B1F36"/>
    <w:rsid w:val="002B1FAA"/>
    <w:rsid w:val="002B4472"/>
    <w:rsid w:val="002B77E1"/>
    <w:rsid w:val="002C07E7"/>
    <w:rsid w:val="002C0D94"/>
    <w:rsid w:val="002C14FA"/>
    <w:rsid w:val="002C65DF"/>
    <w:rsid w:val="002D42ED"/>
    <w:rsid w:val="002D5309"/>
    <w:rsid w:val="002E4E43"/>
    <w:rsid w:val="002F0D21"/>
    <w:rsid w:val="002F4DD3"/>
    <w:rsid w:val="002F5B0F"/>
    <w:rsid w:val="00301A23"/>
    <w:rsid w:val="003034C9"/>
    <w:rsid w:val="00306EA1"/>
    <w:rsid w:val="00310996"/>
    <w:rsid w:val="00311069"/>
    <w:rsid w:val="003156FA"/>
    <w:rsid w:val="003172E2"/>
    <w:rsid w:val="003213EA"/>
    <w:rsid w:val="003321CA"/>
    <w:rsid w:val="00332BF2"/>
    <w:rsid w:val="003355A9"/>
    <w:rsid w:val="0034039D"/>
    <w:rsid w:val="00341DFA"/>
    <w:rsid w:val="00342F4B"/>
    <w:rsid w:val="00345E24"/>
    <w:rsid w:val="00352540"/>
    <w:rsid w:val="003526A5"/>
    <w:rsid w:val="00353F17"/>
    <w:rsid w:val="00354C21"/>
    <w:rsid w:val="0035733C"/>
    <w:rsid w:val="00360199"/>
    <w:rsid w:val="003627BC"/>
    <w:rsid w:val="003662E3"/>
    <w:rsid w:val="00370C86"/>
    <w:rsid w:val="00371DCC"/>
    <w:rsid w:val="00372079"/>
    <w:rsid w:val="00372596"/>
    <w:rsid w:val="00376A5F"/>
    <w:rsid w:val="00377253"/>
    <w:rsid w:val="00380946"/>
    <w:rsid w:val="003866A4"/>
    <w:rsid w:val="003916CC"/>
    <w:rsid w:val="00393251"/>
    <w:rsid w:val="00396BBB"/>
    <w:rsid w:val="003A7448"/>
    <w:rsid w:val="003B00B7"/>
    <w:rsid w:val="003B3683"/>
    <w:rsid w:val="003C0EDF"/>
    <w:rsid w:val="003C5E35"/>
    <w:rsid w:val="003C60B0"/>
    <w:rsid w:val="003D74AB"/>
    <w:rsid w:val="003E7DB5"/>
    <w:rsid w:val="003F084E"/>
    <w:rsid w:val="003F3EDE"/>
    <w:rsid w:val="003F69E3"/>
    <w:rsid w:val="00400219"/>
    <w:rsid w:val="00400A31"/>
    <w:rsid w:val="00401019"/>
    <w:rsid w:val="00413712"/>
    <w:rsid w:val="004146C8"/>
    <w:rsid w:val="004215FE"/>
    <w:rsid w:val="00424414"/>
    <w:rsid w:val="00425995"/>
    <w:rsid w:val="00426E3D"/>
    <w:rsid w:val="00431369"/>
    <w:rsid w:val="004322A9"/>
    <w:rsid w:val="00433F2C"/>
    <w:rsid w:val="00440F44"/>
    <w:rsid w:val="00451FB7"/>
    <w:rsid w:val="00455496"/>
    <w:rsid w:val="00474D61"/>
    <w:rsid w:val="004778A3"/>
    <w:rsid w:val="00481C7A"/>
    <w:rsid w:val="00483FCC"/>
    <w:rsid w:val="0048517C"/>
    <w:rsid w:val="00485296"/>
    <w:rsid w:val="004870DE"/>
    <w:rsid w:val="00487E5B"/>
    <w:rsid w:val="0049598F"/>
    <w:rsid w:val="00495E96"/>
    <w:rsid w:val="00496E82"/>
    <w:rsid w:val="004A7AE0"/>
    <w:rsid w:val="004B1A7A"/>
    <w:rsid w:val="004B2BBB"/>
    <w:rsid w:val="004B2C68"/>
    <w:rsid w:val="004C1909"/>
    <w:rsid w:val="004C4193"/>
    <w:rsid w:val="004C4C1B"/>
    <w:rsid w:val="004C5779"/>
    <w:rsid w:val="004D12D8"/>
    <w:rsid w:val="004D1453"/>
    <w:rsid w:val="004E01BD"/>
    <w:rsid w:val="004E6CDE"/>
    <w:rsid w:val="004F170F"/>
    <w:rsid w:val="004F3364"/>
    <w:rsid w:val="004F47DE"/>
    <w:rsid w:val="004F6D0C"/>
    <w:rsid w:val="004F7144"/>
    <w:rsid w:val="005018C0"/>
    <w:rsid w:val="0050707F"/>
    <w:rsid w:val="005122FB"/>
    <w:rsid w:val="00532066"/>
    <w:rsid w:val="00537698"/>
    <w:rsid w:val="00540E00"/>
    <w:rsid w:val="005447EB"/>
    <w:rsid w:val="005461A1"/>
    <w:rsid w:val="005473BD"/>
    <w:rsid w:val="00547D35"/>
    <w:rsid w:val="0055420E"/>
    <w:rsid w:val="0056383E"/>
    <w:rsid w:val="00567D5A"/>
    <w:rsid w:val="00572044"/>
    <w:rsid w:val="00572062"/>
    <w:rsid w:val="00577973"/>
    <w:rsid w:val="005826C7"/>
    <w:rsid w:val="00585124"/>
    <w:rsid w:val="00590972"/>
    <w:rsid w:val="005A1CB1"/>
    <w:rsid w:val="005A5B10"/>
    <w:rsid w:val="005B4A0F"/>
    <w:rsid w:val="005B7A27"/>
    <w:rsid w:val="005C46B7"/>
    <w:rsid w:val="005D3ABE"/>
    <w:rsid w:val="005E0527"/>
    <w:rsid w:val="005E31D0"/>
    <w:rsid w:val="005E36AD"/>
    <w:rsid w:val="005E38CA"/>
    <w:rsid w:val="005E3DBE"/>
    <w:rsid w:val="005F0229"/>
    <w:rsid w:val="005F27C7"/>
    <w:rsid w:val="0060195E"/>
    <w:rsid w:val="00601BE9"/>
    <w:rsid w:val="00603C57"/>
    <w:rsid w:val="00606D60"/>
    <w:rsid w:val="0061004D"/>
    <w:rsid w:val="0061017B"/>
    <w:rsid w:val="0061539B"/>
    <w:rsid w:val="006162FD"/>
    <w:rsid w:val="00616FAE"/>
    <w:rsid w:val="00621B74"/>
    <w:rsid w:val="006263C7"/>
    <w:rsid w:val="0063124D"/>
    <w:rsid w:val="00633EBF"/>
    <w:rsid w:val="00636780"/>
    <w:rsid w:val="00637C24"/>
    <w:rsid w:val="00641119"/>
    <w:rsid w:val="00642447"/>
    <w:rsid w:val="00645B68"/>
    <w:rsid w:val="00647230"/>
    <w:rsid w:val="00650745"/>
    <w:rsid w:val="006526A4"/>
    <w:rsid w:val="006552C2"/>
    <w:rsid w:val="006557D4"/>
    <w:rsid w:val="00660C53"/>
    <w:rsid w:val="00661456"/>
    <w:rsid w:val="00661BAA"/>
    <w:rsid w:val="006659F6"/>
    <w:rsid w:val="00673D01"/>
    <w:rsid w:val="00674C31"/>
    <w:rsid w:val="0068092C"/>
    <w:rsid w:val="00680B7E"/>
    <w:rsid w:val="0068696E"/>
    <w:rsid w:val="00690232"/>
    <w:rsid w:val="00693CF6"/>
    <w:rsid w:val="0069442A"/>
    <w:rsid w:val="006A1E50"/>
    <w:rsid w:val="006B05A0"/>
    <w:rsid w:val="006D0BFE"/>
    <w:rsid w:val="006D2BA7"/>
    <w:rsid w:val="006D360A"/>
    <w:rsid w:val="006D7AE5"/>
    <w:rsid w:val="006E3384"/>
    <w:rsid w:val="006E48A4"/>
    <w:rsid w:val="006E72B3"/>
    <w:rsid w:val="006F4804"/>
    <w:rsid w:val="006F4BCB"/>
    <w:rsid w:val="007057A2"/>
    <w:rsid w:val="00711D43"/>
    <w:rsid w:val="0072098D"/>
    <w:rsid w:val="00724448"/>
    <w:rsid w:val="00724C53"/>
    <w:rsid w:val="00726F87"/>
    <w:rsid w:val="0073286B"/>
    <w:rsid w:val="0073711A"/>
    <w:rsid w:val="00740954"/>
    <w:rsid w:val="007416EC"/>
    <w:rsid w:val="007526AC"/>
    <w:rsid w:val="00757DD9"/>
    <w:rsid w:val="0076107C"/>
    <w:rsid w:val="007611C7"/>
    <w:rsid w:val="00771BB0"/>
    <w:rsid w:val="00771BE4"/>
    <w:rsid w:val="00771F81"/>
    <w:rsid w:val="0077417D"/>
    <w:rsid w:val="007776F9"/>
    <w:rsid w:val="00780007"/>
    <w:rsid w:val="00782934"/>
    <w:rsid w:val="00783263"/>
    <w:rsid w:val="00786549"/>
    <w:rsid w:val="007A09C1"/>
    <w:rsid w:val="007A4704"/>
    <w:rsid w:val="007A736D"/>
    <w:rsid w:val="007C06E8"/>
    <w:rsid w:val="007C456A"/>
    <w:rsid w:val="007C65EA"/>
    <w:rsid w:val="007D08ED"/>
    <w:rsid w:val="007D485F"/>
    <w:rsid w:val="007E1DAB"/>
    <w:rsid w:val="007E703E"/>
    <w:rsid w:val="007F6532"/>
    <w:rsid w:val="007F65EB"/>
    <w:rsid w:val="008013A4"/>
    <w:rsid w:val="008138BE"/>
    <w:rsid w:val="00817375"/>
    <w:rsid w:val="00817AE5"/>
    <w:rsid w:val="008241DD"/>
    <w:rsid w:val="008333EA"/>
    <w:rsid w:val="00837712"/>
    <w:rsid w:val="008438C1"/>
    <w:rsid w:val="0085063F"/>
    <w:rsid w:val="00852849"/>
    <w:rsid w:val="00855980"/>
    <w:rsid w:val="00855CBE"/>
    <w:rsid w:val="008645A5"/>
    <w:rsid w:val="00866143"/>
    <w:rsid w:val="00871653"/>
    <w:rsid w:val="0087215F"/>
    <w:rsid w:val="008734B2"/>
    <w:rsid w:val="00875E98"/>
    <w:rsid w:val="00875EB8"/>
    <w:rsid w:val="008766F8"/>
    <w:rsid w:val="00881BA5"/>
    <w:rsid w:val="00881CE5"/>
    <w:rsid w:val="0088553D"/>
    <w:rsid w:val="00885BA2"/>
    <w:rsid w:val="0089790E"/>
    <w:rsid w:val="008A098F"/>
    <w:rsid w:val="008C05F2"/>
    <w:rsid w:val="008C1B65"/>
    <w:rsid w:val="008C7A73"/>
    <w:rsid w:val="008D0042"/>
    <w:rsid w:val="008D2487"/>
    <w:rsid w:val="008D282F"/>
    <w:rsid w:val="008D4593"/>
    <w:rsid w:val="008D48B3"/>
    <w:rsid w:val="008D4ACB"/>
    <w:rsid w:val="008D53C9"/>
    <w:rsid w:val="008E481D"/>
    <w:rsid w:val="008E66EC"/>
    <w:rsid w:val="008E732A"/>
    <w:rsid w:val="009036A1"/>
    <w:rsid w:val="009102B8"/>
    <w:rsid w:val="009128AC"/>
    <w:rsid w:val="00914FBC"/>
    <w:rsid w:val="00915B14"/>
    <w:rsid w:val="00920C79"/>
    <w:rsid w:val="00923EEA"/>
    <w:rsid w:val="00937F11"/>
    <w:rsid w:val="0094163B"/>
    <w:rsid w:val="00944D44"/>
    <w:rsid w:val="00954B98"/>
    <w:rsid w:val="00957BFB"/>
    <w:rsid w:val="00962456"/>
    <w:rsid w:val="009648B2"/>
    <w:rsid w:val="00975FA8"/>
    <w:rsid w:val="0098470A"/>
    <w:rsid w:val="00991768"/>
    <w:rsid w:val="00992B56"/>
    <w:rsid w:val="009A01A6"/>
    <w:rsid w:val="009A36E4"/>
    <w:rsid w:val="009A7A48"/>
    <w:rsid w:val="009B0899"/>
    <w:rsid w:val="009B0A30"/>
    <w:rsid w:val="009B3157"/>
    <w:rsid w:val="009B3E42"/>
    <w:rsid w:val="009B6273"/>
    <w:rsid w:val="009D1DA6"/>
    <w:rsid w:val="009D3E8A"/>
    <w:rsid w:val="009D5431"/>
    <w:rsid w:val="009D5BFA"/>
    <w:rsid w:val="009E314D"/>
    <w:rsid w:val="009F252E"/>
    <w:rsid w:val="00A1589C"/>
    <w:rsid w:val="00A16EEE"/>
    <w:rsid w:val="00A253E2"/>
    <w:rsid w:val="00A26A7F"/>
    <w:rsid w:val="00A26D59"/>
    <w:rsid w:val="00A308DB"/>
    <w:rsid w:val="00A32FEC"/>
    <w:rsid w:val="00A3401C"/>
    <w:rsid w:val="00A34107"/>
    <w:rsid w:val="00A43DB3"/>
    <w:rsid w:val="00A445C1"/>
    <w:rsid w:val="00A47E5C"/>
    <w:rsid w:val="00A51400"/>
    <w:rsid w:val="00A514FD"/>
    <w:rsid w:val="00A577D4"/>
    <w:rsid w:val="00A66746"/>
    <w:rsid w:val="00A73CED"/>
    <w:rsid w:val="00A8515E"/>
    <w:rsid w:val="00A93B79"/>
    <w:rsid w:val="00AA1C9F"/>
    <w:rsid w:val="00AA2376"/>
    <w:rsid w:val="00AA46F0"/>
    <w:rsid w:val="00AA4DE9"/>
    <w:rsid w:val="00AA756C"/>
    <w:rsid w:val="00AA7716"/>
    <w:rsid w:val="00AB1D34"/>
    <w:rsid w:val="00AB3352"/>
    <w:rsid w:val="00AB601B"/>
    <w:rsid w:val="00AC4900"/>
    <w:rsid w:val="00AC64F5"/>
    <w:rsid w:val="00AD05C5"/>
    <w:rsid w:val="00AD251B"/>
    <w:rsid w:val="00AD5973"/>
    <w:rsid w:val="00AD7B69"/>
    <w:rsid w:val="00AE1CB1"/>
    <w:rsid w:val="00AF0621"/>
    <w:rsid w:val="00AF09C5"/>
    <w:rsid w:val="00AF6B1F"/>
    <w:rsid w:val="00B002AF"/>
    <w:rsid w:val="00B00445"/>
    <w:rsid w:val="00B0610F"/>
    <w:rsid w:val="00B25A3F"/>
    <w:rsid w:val="00B31AA3"/>
    <w:rsid w:val="00B3200F"/>
    <w:rsid w:val="00B3451D"/>
    <w:rsid w:val="00B352BF"/>
    <w:rsid w:val="00B424E8"/>
    <w:rsid w:val="00B44883"/>
    <w:rsid w:val="00B44DE6"/>
    <w:rsid w:val="00B47D0D"/>
    <w:rsid w:val="00B50237"/>
    <w:rsid w:val="00B50BA2"/>
    <w:rsid w:val="00B55756"/>
    <w:rsid w:val="00B57082"/>
    <w:rsid w:val="00B6042F"/>
    <w:rsid w:val="00B634D9"/>
    <w:rsid w:val="00B657DC"/>
    <w:rsid w:val="00B71146"/>
    <w:rsid w:val="00B76D9B"/>
    <w:rsid w:val="00B85911"/>
    <w:rsid w:val="00B90B53"/>
    <w:rsid w:val="00B9793B"/>
    <w:rsid w:val="00B97B0B"/>
    <w:rsid w:val="00BA64A5"/>
    <w:rsid w:val="00BA77E9"/>
    <w:rsid w:val="00BA7981"/>
    <w:rsid w:val="00BB111B"/>
    <w:rsid w:val="00BB760C"/>
    <w:rsid w:val="00BC50EB"/>
    <w:rsid w:val="00BC5D8F"/>
    <w:rsid w:val="00BD1A97"/>
    <w:rsid w:val="00BD6492"/>
    <w:rsid w:val="00BE0CBB"/>
    <w:rsid w:val="00BE1544"/>
    <w:rsid w:val="00BF2A87"/>
    <w:rsid w:val="00C05C5C"/>
    <w:rsid w:val="00C11638"/>
    <w:rsid w:val="00C13DBD"/>
    <w:rsid w:val="00C25E7C"/>
    <w:rsid w:val="00C346A0"/>
    <w:rsid w:val="00C46AC9"/>
    <w:rsid w:val="00C46D22"/>
    <w:rsid w:val="00C509BD"/>
    <w:rsid w:val="00C52C02"/>
    <w:rsid w:val="00C54623"/>
    <w:rsid w:val="00C633AF"/>
    <w:rsid w:val="00C67A97"/>
    <w:rsid w:val="00C7477A"/>
    <w:rsid w:val="00C77489"/>
    <w:rsid w:val="00C77563"/>
    <w:rsid w:val="00C821CB"/>
    <w:rsid w:val="00C828E0"/>
    <w:rsid w:val="00C9072D"/>
    <w:rsid w:val="00C90ECC"/>
    <w:rsid w:val="00C9396D"/>
    <w:rsid w:val="00CA0D6B"/>
    <w:rsid w:val="00CA4BED"/>
    <w:rsid w:val="00CA704F"/>
    <w:rsid w:val="00CB0E09"/>
    <w:rsid w:val="00CB31D5"/>
    <w:rsid w:val="00CB3D15"/>
    <w:rsid w:val="00CB762E"/>
    <w:rsid w:val="00CC048E"/>
    <w:rsid w:val="00CC0541"/>
    <w:rsid w:val="00CD1C41"/>
    <w:rsid w:val="00CD78C8"/>
    <w:rsid w:val="00CE3E44"/>
    <w:rsid w:val="00CF22BE"/>
    <w:rsid w:val="00D0445F"/>
    <w:rsid w:val="00D12F78"/>
    <w:rsid w:val="00D14499"/>
    <w:rsid w:val="00D16335"/>
    <w:rsid w:val="00D16588"/>
    <w:rsid w:val="00D200CF"/>
    <w:rsid w:val="00D210A3"/>
    <w:rsid w:val="00D262BD"/>
    <w:rsid w:val="00D325E1"/>
    <w:rsid w:val="00D34D43"/>
    <w:rsid w:val="00D37015"/>
    <w:rsid w:val="00D433FD"/>
    <w:rsid w:val="00D509E9"/>
    <w:rsid w:val="00D53441"/>
    <w:rsid w:val="00D55ABF"/>
    <w:rsid w:val="00D70503"/>
    <w:rsid w:val="00D76776"/>
    <w:rsid w:val="00D807B9"/>
    <w:rsid w:val="00D819DD"/>
    <w:rsid w:val="00D83CE1"/>
    <w:rsid w:val="00D8757E"/>
    <w:rsid w:val="00D87FDA"/>
    <w:rsid w:val="00D9258D"/>
    <w:rsid w:val="00D95080"/>
    <w:rsid w:val="00D970C5"/>
    <w:rsid w:val="00DA1AEC"/>
    <w:rsid w:val="00DA4DA5"/>
    <w:rsid w:val="00DA5A72"/>
    <w:rsid w:val="00DB2729"/>
    <w:rsid w:val="00DB41E9"/>
    <w:rsid w:val="00DB4CBE"/>
    <w:rsid w:val="00DB6B30"/>
    <w:rsid w:val="00DC228F"/>
    <w:rsid w:val="00DC522C"/>
    <w:rsid w:val="00DD3DBF"/>
    <w:rsid w:val="00DD52ED"/>
    <w:rsid w:val="00DD6ACE"/>
    <w:rsid w:val="00DE12D5"/>
    <w:rsid w:val="00DE1D74"/>
    <w:rsid w:val="00DE501F"/>
    <w:rsid w:val="00DF0B2A"/>
    <w:rsid w:val="00DF1CBB"/>
    <w:rsid w:val="00DF51F0"/>
    <w:rsid w:val="00DF599E"/>
    <w:rsid w:val="00DF5CDF"/>
    <w:rsid w:val="00E04ECC"/>
    <w:rsid w:val="00E067E2"/>
    <w:rsid w:val="00E12849"/>
    <w:rsid w:val="00E13BA4"/>
    <w:rsid w:val="00E16F26"/>
    <w:rsid w:val="00E31C2F"/>
    <w:rsid w:val="00E321A0"/>
    <w:rsid w:val="00E34107"/>
    <w:rsid w:val="00E362BF"/>
    <w:rsid w:val="00E36933"/>
    <w:rsid w:val="00E41133"/>
    <w:rsid w:val="00E4174B"/>
    <w:rsid w:val="00E53551"/>
    <w:rsid w:val="00E579B5"/>
    <w:rsid w:val="00E649AF"/>
    <w:rsid w:val="00E65D65"/>
    <w:rsid w:val="00E666B5"/>
    <w:rsid w:val="00E73FA5"/>
    <w:rsid w:val="00E750FD"/>
    <w:rsid w:val="00E76EF1"/>
    <w:rsid w:val="00E80FB4"/>
    <w:rsid w:val="00E822FC"/>
    <w:rsid w:val="00E8255C"/>
    <w:rsid w:val="00E86D5A"/>
    <w:rsid w:val="00E86D8B"/>
    <w:rsid w:val="00E939AA"/>
    <w:rsid w:val="00E94F23"/>
    <w:rsid w:val="00EA3139"/>
    <w:rsid w:val="00EA33CA"/>
    <w:rsid w:val="00EA5C45"/>
    <w:rsid w:val="00EA5C78"/>
    <w:rsid w:val="00EB3B2C"/>
    <w:rsid w:val="00EB4DFB"/>
    <w:rsid w:val="00EC3636"/>
    <w:rsid w:val="00EC4FF2"/>
    <w:rsid w:val="00EC7C47"/>
    <w:rsid w:val="00ED3546"/>
    <w:rsid w:val="00ED389B"/>
    <w:rsid w:val="00ED5503"/>
    <w:rsid w:val="00ED7FD0"/>
    <w:rsid w:val="00EE2886"/>
    <w:rsid w:val="00EE693A"/>
    <w:rsid w:val="00EF121E"/>
    <w:rsid w:val="00EF229B"/>
    <w:rsid w:val="00EF4130"/>
    <w:rsid w:val="00EF589C"/>
    <w:rsid w:val="00F11175"/>
    <w:rsid w:val="00F165DD"/>
    <w:rsid w:val="00F170E0"/>
    <w:rsid w:val="00F33AF1"/>
    <w:rsid w:val="00F41C79"/>
    <w:rsid w:val="00F42791"/>
    <w:rsid w:val="00F42B0F"/>
    <w:rsid w:val="00F44A25"/>
    <w:rsid w:val="00F463C0"/>
    <w:rsid w:val="00F614AC"/>
    <w:rsid w:val="00F61AE6"/>
    <w:rsid w:val="00F638C1"/>
    <w:rsid w:val="00F64117"/>
    <w:rsid w:val="00F6642A"/>
    <w:rsid w:val="00F74CC5"/>
    <w:rsid w:val="00F803D7"/>
    <w:rsid w:val="00F83CD8"/>
    <w:rsid w:val="00F84166"/>
    <w:rsid w:val="00F8535B"/>
    <w:rsid w:val="00F91790"/>
    <w:rsid w:val="00FA53F3"/>
    <w:rsid w:val="00FA68B3"/>
    <w:rsid w:val="00FA7AF5"/>
    <w:rsid w:val="00FB30EA"/>
    <w:rsid w:val="00FC02DD"/>
    <w:rsid w:val="00FC0B26"/>
    <w:rsid w:val="00FC12BA"/>
    <w:rsid w:val="00FC65D2"/>
    <w:rsid w:val="00FC6CB9"/>
    <w:rsid w:val="00FD4099"/>
    <w:rsid w:val="00FD4E2E"/>
    <w:rsid w:val="00FD4F74"/>
    <w:rsid w:val="00FD68E3"/>
    <w:rsid w:val="00FE412B"/>
    <w:rsid w:val="00FE4EE4"/>
    <w:rsid w:val="00FF57E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0A2EE4F"/>
  <w15:docId w15:val="{05A41EE0-BC4B-2F4B-95C6-C763F3469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6A1"/>
    <w:pPr>
      <w:jc w:val="left"/>
    </w:pPr>
    <w:rPr>
      <w:rFonts w:eastAsia="Times New Roman"/>
      <w:lang w:val="es-PE" w:eastAsia="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017B"/>
    <w:pPr>
      <w:tabs>
        <w:tab w:val="center" w:pos="4680"/>
        <w:tab w:val="right" w:pos="9360"/>
      </w:tabs>
    </w:pPr>
    <w:rPr>
      <w:rFonts w:asciiTheme="minorHAnsi" w:eastAsiaTheme="minorEastAsia" w:hAnsiTheme="minorHAnsi" w:cstheme="minorBidi"/>
      <w:sz w:val="22"/>
      <w:szCs w:val="22"/>
      <w:lang w:val="en-US" w:eastAsia="en-US"/>
    </w:rPr>
  </w:style>
  <w:style w:type="character" w:customStyle="1" w:styleId="HeaderChar">
    <w:name w:val="Header Char"/>
    <w:basedOn w:val="DefaultParagraphFont"/>
    <w:link w:val="Header"/>
    <w:uiPriority w:val="99"/>
    <w:rsid w:val="0061017B"/>
    <w:rPr>
      <w:rFonts w:asciiTheme="minorHAnsi" w:eastAsiaTheme="minorEastAsia" w:hAnsiTheme="minorHAnsi" w:cstheme="minorBidi"/>
      <w:sz w:val="22"/>
      <w:szCs w:val="22"/>
    </w:rPr>
  </w:style>
  <w:style w:type="paragraph" w:styleId="Footer">
    <w:name w:val="footer"/>
    <w:basedOn w:val="Normal"/>
    <w:link w:val="FooterChar"/>
    <w:uiPriority w:val="99"/>
    <w:unhideWhenUsed/>
    <w:rsid w:val="0061017B"/>
    <w:pPr>
      <w:tabs>
        <w:tab w:val="center" w:pos="4680"/>
        <w:tab w:val="right" w:pos="9360"/>
      </w:tabs>
    </w:pPr>
    <w:rPr>
      <w:rFonts w:asciiTheme="minorHAnsi" w:eastAsiaTheme="minorEastAsia" w:hAnsiTheme="minorHAnsi" w:cstheme="minorBidi"/>
      <w:sz w:val="22"/>
      <w:szCs w:val="22"/>
      <w:lang w:val="en-US" w:eastAsia="en-US"/>
    </w:rPr>
  </w:style>
  <w:style w:type="character" w:customStyle="1" w:styleId="FooterChar">
    <w:name w:val="Footer Char"/>
    <w:basedOn w:val="DefaultParagraphFont"/>
    <w:link w:val="Footer"/>
    <w:uiPriority w:val="99"/>
    <w:rsid w:val="0061017B"/>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3B00B7"/>
    <w:rPr>
      <w:rFonts w:ascii="Tahoma" w:hAnsi="Tahoma" w:cs="Tahoma"/>
      <w:sz w:val="16"/>
      <w:szCs w:val="16"/>
    </w:rPr>
  </w:style>
  <w:style w:type="character" w:customStyle="1" w:styleId="BalloonTextChar">
    <w:name w:val="Balloon Text Char"/>
    <w:basedOn w:val="DefaultParagraphFont"/>
    <w:link w:val="BalloonText"/>
    <w:uiPriority w:val="99"/>
    <w:semiHidden/>
    <w:rsid w:val="003B00B7"/>
    <w:rPr>
      <w:rFonts w:ascii="Tahoma" w:eastAsiaTheme="minorEastAsia" w:hAnsi="Tahoma" w:cs="Tahoma"/>
      <w:sz w:val="16"/>
      <w:szCs w:val="16"/>
    </w:rPr>
  </w:style>
  <w:style w:type="character" w:styleId="CommentReference">
    <w:name w:val="annotation reference"/>
    <w:basedOn w:val="DefaultParagraphFont"/>
    <w:uiPriority w:val="99"/>
    <w:semiHidden/>
    <w:unhideWhenUsed/>
    <w:rsid w:val="00AD05C5"/>
    <w:rPr>
      <w:sz w:val="16"/>
      <w:szCs w:val="16"/>
    </w:rPr>
  </w:style>
  <w:style w:type="paragraph" w:styleId="CommentText">
    <w:name w:val="annotation text"/>
    <w:basedOn w:val="Normal"/>
    <w:link w:val="CommentTextChar"/>
    <w:uiPriority w:val="99"/>
    <w:semiHidden/>
    <w:unhideWhenUsed/>
    <w:rsid w:val="00AD05C5"/>
    <w:pPr>
      <w:spacing w:after="200"/>
    </w:pPr>
    <w:rPr>
      <w:rFonts w:asciiTheme="minorHAnsi" w:eastAsiaTheme="minorEastAsia"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AD05C5"/>
    <w:rPr>
      <w:rFonts w:asciiTheme="minorHAnsi" w:eastAsiaTheme="minorEastAsia" w:hAnsiTheme="minorHAnsi" w:cstheme="minorBidi"/>
      <w:sz w:val="20"/>
      <w:szCs w:val="20"/>
    </w:rPr>
  </w:style>
  <w:style w:type="paragraph" w:styleId="CommentSubject">
    <w:name w:val="annotation subject"/>
    <w:basedOn w:val="CommentText"/>
    <w:next w:val="CommentText"/>
    <w:link w:val="CommentSubjectChar"/>
    <w:uiPriority w:val="99"/>
    <w:semiHidden/>
    <w:unhideWhenUsed/>
    <w:rsid w:val="00AD05C5"/>
    <w:rPr>
      <w:b/>
      <w:bCs/>
    </w:rPr>
  </w:style>
  <w:style w:type="character" w:customStyle="1" w:styleId="CommentSubjectChar">
    <w:name w:val="Comment Subject Char"/>
    <w:basedOn w:val="CommentTextChar"/>
    <w:link w:val="CommentSubject"/>
    <w:uiPriority w:val="99"/>
    <w:semiHidden/>
    <w:rsid w:val="00AD05C5"/>
    <w:rPr>
      <w:rFonts w:asciiTheme="minorHAnsi" w:eastAsiaTheme="minorEastAsia" w:hAnsiTheme="minorHAnsi" w:cstheme="minorBidi"/>
      <w:b/>
      <w:bCs/>
      <w:sz w:val="20"/>
      <w:szCs w:val="20"/>
    </w:rPr>
  </w:style>
  <w:style w:type="paragraph" w:styleId="Revision">
    <w:name w:val="Revision"/>
    <w:hidden/>
    <w:uiPriority w:val="99"/>
    <w:semiHidden/>
    <w:rsid w:val="00CC0541"/>
    <w:pPr>
      <w:jc w:val="left"/>
    </w:pPr>
    <w:rPr>
      <w:rFonts w:asciiTheme="minorHAnsi" w:eastAsiaTheme="minorEastAsia" w:hAnsiTheme="minorHAnsi" w:cstheme="minorBidi"/>
      <w:sz w:val="22"/>
      <w:szCs w:val="22"/>
    </w:rPr>
  </w:style>
  <w:style w:type="paragraph" w:styleId="NormalWeb">
    <w:name w:val="Normal (Web)"/>
    <w:basedOn w:val="Normal"/>
    <w:uiPriority w:val="99"/>
    <w:unhideWhenUsed/>
    <w:rsid w:val="00413712"/>
    <w:pPr>
      <w:spacing w:before="100" w:beforeAutospacing="1" w:after="100" w:afterAutospacing="1"/>
    </w:pPr>
  </w:style>
  <w:style w:type="paragraph" w:styleId="ListParagraph">
    <w:name w:val="List Paragraph"/>
    <w:basedOn w:val="Normal"/>
    <w:uiPriority w:val="34"/>
    <w:qFormat/>
    <w:rsid w:val="00141CE7"/>
    <w:pPr>
      <w:ind w:left="720"/>
      <w:contextualSpacing/>
    </w:pPr>
  </w:style>
  <w:style w:type="character" w:customStyle="1" w:styleId="selectable-text">
    <w:name w:val="selectable-text"/>
    <w:basedOn w:val="DefaultParagraphFont"/>
    <w:rsid w:val="00055329"/>
  </w:style>
  <w:style w:type="character" w:styleId="Hyperlink">
    <w:name w:val="Hyperlink"/>
    <w:basedOn w:val="DefaultParagraphFont"/>
    <w:uiPriority w:val="99"/>
    <w:unhideWhenUsed/>
    <w:rsid w:val="00EB4DFB"/>
    <w:rPr>
      <w:color w:val="0000FF" w:themeColor="hyperlink"/>
      <w:u w:val="single"/>
    </w:rPr>
  </w:style>
  <w:style w:type="character" w:styleId="UnresolvedMention">
    <w:name w:val="Unresolved Mention"/>
    <w:basedOn w:val="DefaultParagraphFont"/>
    <w:uiPriority w:val="99"/>
    <w:semiHidden/>
    <w:unhideWhenUsed/>
    <w:rsid w:val="00EB4D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791673">
      <w:bodyDiv w:val="1"/>
      <w:marLeft w:val="0"/>
      <w:marRight w:val="0"/>
      <w:marTop w:val="0"/>
      <w:marBottom w:val="0"/>
      <w:divBdr>
        <w:top w:val="none" w:sz="0" w:space="0" w:color="auto"/>
        <w:left w:val="none" w:sz="0" w:space="0" w:color="auto"/>
        <w:bottom w:val="none" w:sz="0" w:space="0" w:color="auto"/>
        <w:right w:val="none" w:sz="0" w:space="0" w:color="auto"/>
      </w:divBdr>
      <w:divsChild>
        <w:div w:id="1967464027">
          <w:marLeft w:val="0"/>
          <w:marRight w:val="0"/>
          <w:marTop w:val="0"/>
          <w:marBottom w:val="0"/>
          <w:divBdr>
            <w:top w:val="none" w:sz="0" w:space="0" w:color="auto"/>
            <w:left w:val="none" w:sz="0" w:space="0" w:color="auto"/>
            <w:bottom w:val="none" w:sz="0" w:space="0" w:color="auto"/>
            <w:right w:val="none" w:sz="0" w:space="0" w:color="auto"/>
          </w:divBdr>
          <w:divsChild>
            <w:div w:id="1746146655">
              <w:marLeft w:val="0"/>
              <w:marRight w:val="0"/>
              <w:marTop w:val="0"/>
              <w:marBottom w:val="0"/>
              <w:divBdr>
                <w:top w:val="none" w:sz="0" w:space="0" w:color="auto"/>
                <w:left w:val="none" w:sz="0" w:space="0" w:color="auto"/>
                <w:bottom w:val="none" w:sz="0" w:space="0" w:color="auto"/>
                <w:right w:val="none" w:sz="0" w:space="0" w:color="auto"/>
              </w:divBdr>
              <w:divsChild>
                <w:div w:id="17119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194024">
      <w:bodyDiv w:val="1"/>
      <w:marLeft w:val="0"/>
      <w:marRight w:val="0"/>
      <w:marTop w:val="0"/>
      <w:marBottom w:val="0"/>
      <w:divBdr>
        <w:top w:val="none" w:sz="0" w:space="0" w:color="auto"/>
        <w:left w:val="none" w:sz="0" w:space="0" w:color="auto"/>
        <w:bottom w:val="none" w:sz="0" w:space="0" w:color="auto"/>
        <w:right w:val="none" w:sz="0" w:space="0" w:color="auto"/>
      </w:divBdr>
    </w:div>
    <w:div w:id="811867288">
      <w:bodyDiv w:val="1"/>
      <w:marLeft w:val="0"/>
      <w:marRight w:val="0"/>
      <w:marTop w:val="0"/>
      <w:marBottom w:val="0"/>
      <w:divBdr>
        <w:top w:val="none" w:sz="0" w:space="0" w:color="auto"/>
        <w:left w:val="none" w:sz="0" w:space="0" w:color="auto"/>
        <w:bottom w:val="none" w:sz="0" w:space="0" w:color="auto"/>
        <w:right w:val="none" w:sz="0" w:space="0" w:color="auto"/>
      </w:divBdr>
    </w:div>
    <w:div w:id="887838090">
      <w:bodyDiv w:val="1"/>
      <w:marLeft w:val="0"/>
      <w:marRight w:val="0"/>
      <w:marTop w:val="0"/>
      <w:marBottom w:val="0"/>
      <w:divBdr>
        <w:top w:val="none" w:sz="0" w:space="0" w:color="auto"/>
        <w:left w:val="none" w:sz="0" w:space="0" w:color="auto"/>
        <w:bottom w:val="none" w:sz="0" w:space="0" w:color="auto"/>
        <w:right w:val="none" w:sz="0" w:space="0" w:color="auto"/>
      </w:divBdr>
      <w:divsChild>
        <w:div w:id="2066756526">
          <w:marLeft w:val="0"/>
          <w:marRight w:val="0"/>
          <w:marTop w:val="0"/>
          <w:marBottom w:val="0"/>
          <w:divBdr>
            <w:top w:val="none" w:sz="0" w:space="0" w:color="auto"/>
            <w:left w:val="none" w:sz="0" w:space="0" w:color="auto"/>
            <w:bottom w:val="none" w:sz="0" w:space="0" w:color="auto"/>
            <w:right w:val="none" w:sz="0" w:space="0" w:color="auto"/>
          </w:divBdr>
          <w:divsChild>
            <w:div w:id="1538546260">
              <w:marLeft w:val="0"/>
              <w:marRight w:val="0"/>
              <w:marTop w:val="0"/>
              <w:marBottom w:val="0"/>
              <w:divBdr>
                <w:top w:val="none" w:sz="0" w:space="0" w:color="auto"/>
                <w:left w:val="none" w:sz="0" w:space="0" w:color="auto"/>
                <w:bottom w:val="none" w:sz="0" w:space="0" w:color="auto"/>
                <w:right w:val="none" w:sz="0" w:space="0" w:color="auto"/>
              </w:divBdr>
              <w:divsChild>
                <w:div w:id="1123694511">
                  <w:marLeft w:val="0"/>
                  <w:marRight w:val="0"/>
                  <w:marTop w:val="0"/>
                  <w:marBottom w:val="0"/>
                  <w:divBdr>
                    <w:top w:val="none" w:sz="0" w:space="0" w:color="auto"/>
                    <w:left w:val="none" w:sz="0" w:space="0" w:color="auto"/>
                    <w:bottom w:val="none" w:sz="0" w:space="0" w:color="auto"/>
                    <w:right w:val="none" w:sz="0" w:space="0" w:color="auto"/>
                  </w:divBdr>
                  <w:divsChild>
                    <w:div w:id="193705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996430">
      <w:bodyDiv w:val="1"/>
      <w:marLeft w:val="0"/>
      <w:marRight w:val="0"/>
      <w:marTop w:val="0"/>
      <w:marBottom w:val="0"/>
      <w:divBdr>
        <w:top w:val="none" w:sz="0" w:space="0" w:color="auto"/>
        <w:left w:val="none" w:sz="0" w:space="0" w:color="auto"/>
        <w:bottom w:val="none" w:sz="0" w:space="0" w:color="auto"/>
        <w:right w:val="none" w:sz="0" w:space="0" w:color="auto"/>
      </w:divBdr>
    </w:div>
    <w:div w:id="949161486">
      <w:bodyDiv w:val="1"/>
      <w:marLeft w:val="0"/>
      <w:marRight w:val="0"/>
      <w:marTop w:val="0"/>
      <w:marBottom w:val="0"/>
      <w:divBdr>
        <w:top w:val="none" w:sz="0" w:space="0" w:color="auto"/>
        <w:left w:val="none" w:sz="0" w:space="0" w:color="auto"/>
        <w:bottom w:val="none" w:sz="0" w:space="0" w:color="auto"/>
        <w:right w:val="none" w:sz="0" w:space="0" w:color="auto"/>
      </w:divBdr>
      <w:divsChild>
        <w:div w:id="1242133373">
          <w:marLeft w:val="0"/>
          <w:marRight w:val="0"/>
          <w:marTop w:val="0"/>
          <w:marBottom w:val="0"/>
          <w:divBdr>
            <w:top w:val="none" w:sz="0" w:space="0" w:color="auto"/>
            <w:left w:val="none" w:sz="0" w:space="0" w:color="auto"/>
            <w:bottom w:val="none" w:sz="0" w:space="0" w:color="auto"/>
            <w:right w:val="none" w:sz="0" w:space="0" w:color="auto"/>
          </w:divBdr>
          <w:divsChild>
            <w:div w:id="1670717297">
              <w:marLeft w:val="0"/>
              <w:marRight w:val="0"/>
              <w:marTop w:val="0"/>
              <w:marBottom w:val="0"/>
              <w:divBdr>
                <w:top w:val="none" w:sz="0" w:space="0" w:color="auto"/>
                <w:left w:val="none" w:sz="0" w:space="0" w:color="auto"/>
                <w:bottom w:val="none" w:sz="0" w:space="0" w:color="auto"/>
                <w:right w:val="none" w:sz="0" w:space="0" w:color="auto"/>
              </w:divBdr>
              <w:divsChild>
                <w:div w:id="805850600">
                  <w:marLeft w:val="0"/>
                  <w:marRight w:val="0"/>
                  <w:marTop w:val="0"/>
                  <w:marBottom w:val="0"/>
                  <w:divBdr>
                    <w:top w:val="none" w:sz="0" w:space="0" w:color="auto"/>
                    <w:left w:val="none" w:sz="0" w:space="0" w:color="auto"/>
                    <w:bottom w:val="none" w:sz="0" w:space="0" w:color="auto"/>
                    <w:right w:val="none" w:sz="0" w:space="0" w:color="auto"/>
                  </w:divBdr>
                  <w:divsChild>
                    <w:div w:id="19059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106481">
      <w:bodyDiv w:val="1"/>
      <w:marLeft w:val="0"/>
      <w:marRight w:val="0"/>
      <w:marTop w:val="0"/>
      <w:marBottom w:val="0"/>
      <w:divBdr>
        <w:top w:val="none" w:sz="0" w:space="0" w:color="auto"/>
        <w:left w:val="none" w:sz="0" w:space="0" w:color="auto"/>
        <w:bottom w:val="none" w:sz="0" w:space="0" w:color="auto"/>
        <w:right w:val="none" w:sz="0" w:space="0" w:color="auto"/>
      </w:divBdr>
      <w:divsChild>
        <w:div w:id="1293823628">
          <w:marLeft w:val="0"/>
          <w:marRight w:val="0"/>
          <w:marTop w:val="0"/>
          <w:marBottom w:val="0"/>
          <w:divBdr>
            <w:top w:val="none" w:sz="0" w:space="0" w:color="auto"/>
            <w:left w:val="none" w:sz="0" w:space="0" w:color="auto"/>
            <w:bottom w:val="none" w:sz="0" w:space="0" w:color="auto"/>
            <w:right w:val="none" w:sz="0" w:space="0" w:color="auto"/>
          </w:divBdr>
          <w:divsChild>
            <w:div w:id="690378493">
              <w:marLeft w:val="0"/>
              <w:marRight w:val="0"/>
              <w:marTop w:val="0"/>
              <w:marBottom w:val="0"/>
              <w:divBdr>
                <w:top w:val="none" w:sz="0" w:space="0" w:color="auto"/>
                <w:left w:val="none" w:sz="0" w:space="0" w:color="auto"/>
                <w:bottom w:val="none" w:sz="0" w:space="0" w:color="auto"/>
                <w:right w:val="none" w:sz="0" w:space="0" w:color="auto"/>
              </w:divBdr>
              <w:divsChild>
                <w:div w:id="2068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754329">
      <w:bodyDiv w:val="1"/>
      <w:marLeft w:val="0"/>
      <w:marRight w:val="0"/>
      <w:marTop w:val="0"/>
      <w:marBottom w:val="0"/>
      <w:divBdr>
        <w:top w:val="none" w:sz="0" w:space="0" w:color="auto"/>
        <w:left w:val="none" w:sz="0" w:space="0" w:color="auto"/>
        <w:bottom w:val="none" w:sz="0" w:space="0" w:color="auto"/>
        <w:right w:val="none" w:sz="0" w:space="0" w:color="auto"/>
      </w:divBdr>
    </w:div>
    <w:div w:id="1248808524">
      <w:bodyDiv w:val="1"/>
      <w:marLeft w:val="0"/>
      <w:marRight w:val="0"/>
      <w:marTop w:val="0"/>
      <w:marBottom w:val="0"/>
      <w:divBdr>
        <w:top w:val="none" w:sz="0" w:space="0" w:color="auto"/>
        <w:left w:val="none" w:sz="0" w:space="0" w:color="auto"/>
        <w:bottom w:val="none" w:sz="0" w:space="0" w:color="auto"/>
        <w:right w:val="none" w:sz="0" w:space="0" w:color="auto"/>
      </w:divBdr>
    </w:div>
    <w:div w:id="1269239524">
      <w:bodyDiv w:val="1"/>
      <w:marLeft w:val="0"/>
      <w:marRight w:val="0"/>
      <w:marTop w:val="0"/>
      <w:marBottom w:val="0"/>
      <w:divBdr>
        <w:top w:val="none" w:sz="0" w:space="0" w:color="auto"/>
        <w:left w:val="none" w:sz="0" w:space="0" w:color="auto"/>
        <w:bottom w:val="none" w:sz="0" w:space="0" w:color="auto"/>
        <w:right w:val="none" w:sz="0" w:space="0" w:color="auto"/>
      </w:divBdr>
      <w:divsChild>
        <w:div w:id="1958216362">
          <w:marLeft w:val="0"/>
          <w:marRight w:val="0"/>
          <w:marTop w:val="0"/>
          <w:marBottom w:val="0"/>
          <w:divBdr>
            <w:top w:val="none" w:sz="0" w:space="0" w:color="auto"/>
            <w:left w:val="none" w:sz="0" w:space="0" w:color="auto"/>
            <w:bottom w:val="none" w:sz="0" w:space="0" w:color="auto"/>
            <w:right w:val="none" w:sz="0" w:space="0" w:color="auto"/>
          </w:divBdr>
          <w:divsChild>
            <w:div w:id="1726641527">
              <w:marLeft w:val="0"/>
              <w:marRight w:val="0"/>
              <w:marTop w:val="0"/>
              <w:marBottom w:val="0"/>
              <w:divBdr>
                <w:top w:val="none" w:sz="0" w:space="0" w:color="auto"/>
                <w:left w:val="none" w:sz="0" w:space="0" w:color="auto"/>
                <w:bottom w:val="none" w:sz="0" w:space="0" w:color="auto"/>
                <w:right w:val="none" w:sz="0" w:space="0" w:color="auto"/>
              </w:divBdr>
              <w:divsChild>
                <w:div w:id="7809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545027">
      <w:bodyDiv w:val="1"/>
      <w:marLeft w:val="0"/>
      <w:marRight w:val="0"/>
      <w:marTop w:val="0"/>
      <w:marBottom w:val="0"/>
      <w:divBdr>
        <w:top w:val="none" w:sz="0" w:space="0" w:color="auto"/>
        <w:left w:val="none" w:sz="0" w:space="0" w:color="auto"/>
        <w:bottom w:val="none" w:sz="0" w:space="0" w:color="auto"/>
        <w:right w:val="none" w:sz="0" w:space="0" w:color="auto"/>
      </w:divBdr>
    </w:div>
    <w:div w:id="1449736387">
      <w:bodyDiv w:val="1"/>
      <w:marLeft w:val="0"/>
      <w:marRight w:val="0"/>
      <w:marTop w:val="0"/>
      <w:marBottom w:val="0"/>
      <w:divBdr>
        <w:top w:val="none" w:sz="0" w:space="0" w:color="auto"/>
        <w:left w:val="none" w:sz="0" w:space="0" w:color="auto"/>
        <w:bottom w:val="none" w:sz="0" w:space="0" w:color="auto"/>
        <w:right w:val="none" w:sz="0" w:space="0" w:color="auto"/>
      </w:divBdr>
    </w:div>
    <w:div w:id="1584489023">
      <w:bodyDiv w:val="1"/>
      <w:marLeft w:val="0"/>
      <w:marRight w:val="0"/>
      <w:marTop w:val="0"/>
      <w:marBottom w:val="0"/>
      <w:divBdr>
        <w:top w:val="none" w:sz="0" w:space="0" w:color="auto"/>
        <w:left w:val="none" w:sz="0" w:space="0" w:color="auto"/>
        <w:bottom w:val="none" w:sz="0" w:space="0" w:color="auto"/>
        <w:right w:val="none" w:sz="0" w:space="0" w:color="auto"/>
      </w:divBdr>
    </w:div>
    <w:div w:id="1842159118">
      <w:bodyDiv w:val="1"/>
      <w:marLeft w:val="0"/>
      <w:marRight w:val="0"/>
      <w:marTop w:val="0"/>
      <w:marBottom w:val="0"/>
      <w:divBdr>
        <w:top w:val="none" w:sz="0" w:space="0" w:color="auto"/>
        <w:left w:val="none" w:sz="0" w:space="0" w:color="auto"/>
        <w:bottom w:val="none" w:sz="0" w:space="0" w:color="auto"/>
        <w:right w:val="none" w:sz="0" w:space="0" w:color="auto"/>
      </w:divBdr>
    </w:div>
    <w:div w:id="1873492019">
      <w:bodyDiv w:val="1"/>
      <w:marLeft w:val="0"/>
      <w:marRight w:val="0"/>
      <w:marTop w:val="0"/>
      <w:marBottom w:val="0"/>
      <w:divBdr>
        <w:top w:val="none" w:sz="0" w:space="0" w:color="auto"/>
        <w:left w:val="none" w:sz="0" w:space="0" w:color="auto"/>
        <w:bottom w:val="none" w:sz="0" w:space="0" w:color="auto"/>
        <w:right w:val="none" w:sz="0" w:space="0" w:color="auto"/>
      </w:divBdr>
    </w:div>
    <w:div w:id="1906453174">
      <w:bodyDiv w:val="1"/>
      <w:marLeft w:val="0"/>
      <w:marRight w:val="0"/>
      <w:marTop w:val="0"/>
      <w:marBottom w:val="0"/>
      <w:divBdr>
        <w:top w:val="none" w:sz="0" w:space="0" w:color="auto"/>
        <w:left w:val="none" w:sz="0" w:space="0" w:color="auto"/>
        <w:bottom w:val="none" w:sz="0" w:space="0" w:color="auto"/>
        <w:right w:val="none" w:sz="0" w:space="0" w:color="auto"/>
      </w:divBdr>
      <w:divsChild>
        <w:div w:id="83650860">
          <w:marLeft w:val="0"/>
          <w:marRight w:val="0"/>
          <w:marTop w:val="0"/>
          <w:marBottom w:val="0"/>
          <w:divBdr>
            <w:top w:val="none" w:sz="0" w:space="0" w:color="auto"/>
            <w:left w:val="none" w:sz="0" w:space="0" w:color="auto"/>
            <w:bottom w:val="none" w:sz="0" w:space="0" w:color="auto"/>
            <w:right w:val="none" w:sz="0" w:space="0" w:color="auto"/>
          </w:divBdr>
          <w:divsChild>
            <w:div w:id="1883974669">
              <w:marLeft w:val="0"/>
              <w:marRight w:val="0"/>
              <w:marTop w:val="0"/>
              <w:marBottom w:val="0"/>
              <w:divBdr>
                <w:top w:val="none" w:sz="0" w:space="0" w:color="auto"/>
                <w:left w:val="none" w:sz="0" w:space="0" w:color="auto"/>
                <w:bottom w:val="none" w:sz="0" w:space="0" w:color="auto"/>
                <w:right w:val="none" w:sz="0" w:space="0" w:color="auto"/>
              </w:divBdr>
              <w:divsChild>
                <w:div w:id="154409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443119">
      <w:bodyDiv w:val="1"/>
      <w:marLeft w:val="0"/>
      <w:marRight w:val="0"/>
      <w:marTop w:val="0"/>
      <w:marBottom w:val="0"/>
      <w:divBdr>
        <w:top w:val="none" w:sz="0" w:space="0" w:color="auto"/>
        <w:left w:val="none" w:sz="0" w:space="0" w:color="auto"/>
        <w:bottom w:val="none" w:sz="0" w:space="0" w:color="auto"/>
        <w:right w:val="none" w:sz="0" w:space="0" w:color="auto"/>
      </w:divBdr>
    </w:div>
    <w:div w:id="2032876340">
      <w:bodyDiv w:val="1"/>
      <w:marLeft w:val="0"/>
      <w:marRight w:val="0"/>
      <w:marTop w:val="0"/>
      <w:marBottom w:val="0"/>
      <w:divBdr>
        <w:top w:val="none" w:sz="0" w:space="0" w:color="auto"/>
        <w:left w:val="none" w:sz="0" w:space="0" w:color="auto"/>
        <w:bottom w:val="none" w:sz="0" w:space="0" w:color="auto"/>
        <w:right w:val="none" w:sz="0" w:space="0" w:color="auto"/>
      </w:divBdr>
      <w:divsChild>
        <w:div w:id="1185316642">
          <w:marLeft w:val="0"/>
          <w:marRight w:val="0"/>
          <w:marTop w:val="0"/>
          <w:marBottom w:val="0"/>
          <w:divBdr>
            <w:top w:val="none" w:sz="0" w:space="0" w:color="auto"/>
            <w:left w:val="none" w:sz="0" w:space="0" w:color="auto"/>
            <w:bottom w:val="none" w:sz="0" w:space="0" w:color="auto"/>
            <w:right w:val="none" w:sz="0" w:space="0" w:color="auto"/>
          </w:divBdr>
          <w:divsChild>
            <w:div w:id="123158631">
              <w:marLeft w:val="0"/>
              <w:marRight w:val="0"/>
              <w:marTop w:val="0"/>
              <w:marBottom w:val="0"/>
              <w:divBdr>
                <w:top w:val="none" w:sz="0" w:space="0" w:color="auto"/>
                <w:left w:val="none" w:sz="0" w:space="0" w:color="auto"/>
                <w:bottom w:val="none" w:sz="0" w:space="0" w:color="auto"/>
                <w:right w:val="none" w:sz="0" w:space="0" w:color="auto"/>
              </w:divBdr>
              <w:divsChild>
                <w:div w:id="6783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3C7AA-3D3D-47EC-835A-4380F105C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3182</Words>
  <Characters>18139</Characters>
  <Application>Microsoft Office Word</Application>
  <DocSecurity>0</DocSecurity>
  <Lines>151</Lines>
  <Paragraphs>42</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Zaimar Group</Company>
  <LinksUpToDate>false</LinksUpToDate>
  <CharactersWithSpaces>21279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Christian Clement</cp:lastModifiedBy>
  <cp:revision>4</cp:revision>
  <cp:lastPrinted>2025-06-09T12:58:00Z</cp:lastPrinted>
  <dcterms:created xsi:type="dcterms:W3CDTF">2025-06-28T16:25:00Z</dcterms:created>
  <dcterms:modified xsi:type="dcterms:W3CDTF">2025-06-29T06:21:00Z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3a384e09-6b76-492e-b9ae-e71a41059f7b</vt:lpwstr>
  </property>
</Properties>
</file>